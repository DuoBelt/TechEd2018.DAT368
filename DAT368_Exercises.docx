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CDECD34" w14:textId="77777777" w:rsidR="00D66CB9" w:rsidRPr="00767ABF" w:rsidRDefault="00D66CB9" w:rsidP="00D66CB9">
      <w:pPr>
        <w:pStyle w:val="CoverTitle"/>
        <w:rPr>
          <w:ins w:id="0" w:author="Lunde, Andrew" w:date="2018-08-01T15:26:00Z"/>
          <w:rFonts w:ascii="Arial" w:hAnsi="Arial" w:cs="Arial"/>
          <w:sz w:val="36"/>
          <w:szCs w:val="36"/>
        </w:rPr>
      </w:pPr>
      <w:ins w:id="1" w:author="Lunde, Andrew" w:date="2018-08-01T15:26:00Z">
        <w:r w:rsidRPr="00767ABF">
          <w:rPr>
            <w:rFonts w:ascii="Arial" w:hAnsi="Arial" w:cs="Arial"/>
            <w:sz w:val="36"/>
            <w:szCs w:val="36"/>
          </w:rPr>
          <w:t>Python Wrangling for SAP HANA Application Developers</w:t>
        </w:r>
      </w:ins>
    </w:p>
    <w:p w14:paraId="7A730DEB" w14:textId="77777777" w:rsidR="00D66CB9" w:rsidRPr="00767ABF" w:rsidRDefault="00D66CB9" w:rsidP="00D66CB9">
      <w:pPr>
        <w:pStyle w:val="001session-ID"/>
        <w:rPr>
          <w:ins w:id="2" w:author="Lunde, Andrew" w:date="2018-08-01T15:26:00Z"/>
          <w:rFonts w:ascii="Arial" w:hAnsi="Arial"/>
          <w:sz w:val="40"/>
          <w:szCs w:val="40"/>
        </w:rPr>
      </w:pPr>
      <w:ins w:id="3" w:author="Lunde, Andrew" w:date="2018-08-01T15:26:00Z">
        <w:r w:rsidRPr="00767ABF">
          <w:rPr>
            <w:rFonts w:ascii="Arial" w:hAnsi="Arial"/>
            <w:sz w:val="40"/>
            <w:szCs w:val="40"/>
          </w:rPr>
          <w:t>DAT-368</w:t>
        </w:r>
      </w:ins>
    </w:p>
    <w:p w14:paraId="2AE9DBE5" w14:textId="77777777" w:rsidR="00D66CB9" w:rsidRPr="00767ABF" w:rsidRDefault="00D66CB9" w:rsidP="00D66CB9">
      <w:pPr>
        <w:pStyle w:val="CoverSubtitle"/>
        <w:rPr>
          <w:ins w:id="4" w:author="Lunde, Andrew" w:date="2018-08-01T15:26:00Z"/>
          <w:rFonts w:ascii="Arial" w:hAnsi="Arial"/>
          <w:sz w:val="20"/>
          <w:szCs w:val="20"/>
        </w:rPr>
      </w:pPr>
    </w:p>
    <w:p w14:paraId="68A5ACD7" w14:textId="757C1100" w:rsidR="00D66CB9" w:rsidRPr="00767ABF" w:rsidRDefault="00D66CB9" w:rsidP="00D66CB9">
      <w:pPr>
        <w:pStyle w:val="ConfidentialStatus"/>
        <w:rPr>
          <w:ins w:id="5" w:author="Lunde, Andrew" w:date="2018-08-01T15:26:00Z"/>
          <w:rFonts w:ascii="Arial" w:hAnsi="Arial"/>
          <w:b/>
        </w:rPr>
      </w:pPr>
      <w:ins w:id="6" w:author="Lunde, Andrew" w:date="2018-08-01T15:26:00Z">
        <w:r w:rsidRPr="00767ABF">
          <w:rPr>
            <w:rFonts w:ascii="Arial" w:hAnsi="Arial"/>
          </w:rPr>
          <w:t>Exercises / Solutions</w:t>
        </w:r>
      </w:ins>
      <w:r w:rsidR="00DF1500">
        <w:rPr>
          <w:rFonts w:ascii="Arial" w:hAnsi="Arial"/>
        </w:rPr>
        <w:t xml:space="preserve"> </w:t>
      </w:r>
      <w:r w:rsidR="00DF1500">
        <w:rPr>
          <w:rFonts w:ascii="Arial" w:hAnsi="Arial"/>
          <w:sz w:val="20"/>
        </w:rPr>
        <w:t>(</w:t>
      </w:r>
      <w:r w:rsidR="00DF1500" w:rsidRPr="00DF1500">
        <w:rPr>
          <w:rFonts w:ascii="Arial" w:hAnsi="Arial"/>
          <w:sz w:val="20"/>
          <w:highlight w:val="yellow"/>
        </w:rPr>
        <w:t>UPDATED</w:t>
      </w:r>
      <w:r w:rsidR="00DF1500">
        <w:rPr>
          <w:rFonts w:ascii="Arial" w:hAnsi="Arial"/>
          <w:sz w:val="20"/>
        </w:rPr>
        <w:t>)</w:t>
      </w:r>
      <w:ins w:id="7" w:author="Lunde, Andrew" w:date="2018-08-01T15:26:00Z">
        <w:r w:rsidRPr="00767ABF">
          <w:rPr>
            <w:rFonts w:ascii="Arial" w:hAnsi="Arial"/>
          </w:rPr>
          <w:br/>
          <w:t>Andrew Lunde / SAP</w:t>
        </w:r>
        <w:bookmarkStart w:id="8" w:name="_GoBack"/>
        <w:bookmarkEnd w:id="8"/>
      </w:ins>
    </w:p>
    <w:p w14:paraId="5E55B790" w14:textId="285DC297" w:rsidR="005C5968" w:rsidRPr="00767ABF" w:rsidDel="00D66CB9" w:rsidRDefault="008934A7" w:rsidP="005C5968">
      <w:pPr>
        <w:pStyle w:val="001session-ID"/>
        <w:rPr>
          <w:del w:id="9" w:author="Lunde, Andrew" w:date="2018-08-01T15:26:00Z"/>
          <w:rFonts w:ascii="Arial" w:hAnsi="Arial"/>
          <w:sz w:val="20"/>
          <w:szCs w:val="20"/>
        </w:rPr>
      </w:pPr>
      <w:del w:id="10" w:author="Lunde, Andrew" w:date="2018-08-01T15:26:00Z">
        <w:r w:rsidRPr="00767ABF" w:rsidDel="00D66CB9">
          <w:rPr>
            <w:rFonts w:ascii="Arial" w:hAnsi="Arial"/>
            <w:b/>
            <w:kern w:val="28"/>
            <w:sz w:val="20"/>
            <w:szCs w:val="20"/>
            <w:lang w:eastAsia="en-US"/>
          </w:rPr>
          <w:delText>Developing SAP HANA Native Applications with Node.js</w:delText>
        </w:r>
        <w:r w:rsidR="00B5790C" w:rsidRPr="00767ABF" w:rsidDel="00D66CB9">
          <w:rPr>
            <w:rFonts w:ascii="Arial" w:hAnsi="Arial"/>
            <w:b/>
            <w:kern w:val="28"/>
            <w:sz w:val="20"/>
            <w:szCs w:val="20"/>
            <w:lang w:eastAsia="en-US"/>
          </w:rPr>
          <w:br/>
        </w:r>
        <w:r w:rsidR="00842B3A" w:rsidRPr="00767ABF" w:rsidDel="00D66CB9">
          <w:rPr>
            <w:rFonts w:ascii="Arial" w:hAnsi="Arial"/>
            <w:sz w:val="20"/>
            <w:szCs w:val="20"/>
          </w:rPr>
          <w:delText>DAT260</w:delText>
        </w:r>
      </w:del>
    </w:p>
    <w:p w14:paraId="196FFE22" w14:textId="2FFEDC92" w:rsidR="00D2195C" w:rsidRPr="00767ABF" w:rsidDel="00D66CB9" w:rsidRDefault="00D2195C" w:rsidP="00BD253E">
      <w:pPr>
        <w:pStyle w:val="CoverSubtitle"/>
        <w:rPr>
          <w:del w:id="11" w:author="Lunde, Andrew" w:date="2018-08-01T15:26:00Z"/>
          <w:rFonts w:ascii="Arial" w:hAnsi="Arial"/>
          <w:sz w:val="20"/>
          <w:szCs w:val="20"/>
        </w:rPr>
      </w:pPr>
    </w:p>
    <w:p w14:paraId="78752AA0" w14:textId="560C31C9" w:rsidR="007605B7" w:rsidRPr="00767ABF" w:rsidDel="00D66CB9" w:rsidRDefault="00734F36" w:rsidP="007605B7">
      <w:pPr>
        <w:pStyle w:val="ConfidentialStatus"/>
        <w:spacing w:after="0"/>
        <w:rPr>
          <w:del w:id="12" w:author="Lunde, Andrew" w:date="2018-08-01T15:26:00Z"/>
          <w:rFonts w:ascii="Arial" w:hAnsi="Arial"/>
          <w:b/>
          <w:sz w:val="20"/>
          <w:szCs w:val="20"/>
        </w:rPr>
      </w:pPr>
      <w:del w:id="13" w:author="Lunde, Andrew" w:date="2018-08-01T15:26:00Z">
        <w:r w:rsidRPr="00767ABF" w:rsidDel="00D66CB9">
          <w:rPr>
            <w:rFonts w:ascii="Arial" w:hAnsi="Arial"/>
            <w:sz w:val="20"/>
            <w:szCs w:val="20"/>
          </w:rPr>
          <w:delText>Exercises / Solutions</w:delText>
        </w:r>
        <w:r w:rsidRPr="00767ABF" w:rsidDel="00D66CB9">
          <w:rPr>
            <w:rFonts w:ascii="Arial" w:hAnsi="Arial"/>
            <w:sz w:val="20"/>
            <w:szCs w:val="20"/>
          </w:rPr>
          <w:br/>
        </w:r>
        <w:r w:rsidR="007605B7" w:rsidRPr="00767ABF" w:rsidDel="00D66CB9">
          <w:rPr>
            <w:rFonts w:ascii="Arial" w:hAnsi="Arial"/>
            <w:sz w:val="20"/>
            <w:szCs w:val="20"/>
          </w:rPr>
          <w:delText>Thomas Jung, SAP Labs, LLC.</w:delText>
        </w:r>
      </w:del>
    </w:p>
    <w:p w14:paraId="0BE2BE0D" w14:textId="77777777" w:rsidR="00101F58" w:rsidRPr="00767ABF" w:rsidRDefault="00101F58">
      <w:pPr>
        <w:rPr>
          <w:rFonts w:ascii="Arial" w:hAnsi="Arial" w:cs="Arial"/>
          <w:b/>
          <w:sz w:val="20"/>
          <w:szCs w:val="20"/>
        </w:rPr>
        <w:sectPr w:rsidR="00101F58" w:rsidRPr="00767ABF" w:rsidSect="00F976F3">
          <w:headerReference w:type="default" r:id="rId8"/>
          <w:footerReference w:type="default" r:id="rId9"/>
          <w:headerReference w:type="first" r:id="rId10"/>
          <w:footerReference w:type="first" r:id="rId11"/>
          <w:pgSz w:w="12242" w:h="15842" w:code="1"/>
          <w:pgMar w:top="2552" w:right="1134" w:bottom="1985" w:left="1134" w:header="851" w:footer="851" w:gutter="0"/>
          <w:cols w:space="708"/>
          <w:titlePg/>
          <w:docGrid w:linePitch="360"/>
        </w:sectPr>
      </w:pPr>
    </w:p>
    <w:p w14:paraId="14A1C321" w14:textId="77777777" w:rsidR="000C7811" w:rsidRPr="00767ABF" w:rsidRDefault="00935EE2" w:rsidP="00300C6E">
      <w:pPr>
        <w:pStyle w:val="TOC"/>
        <w:rPr>
          <w:rFonts w:ascii="Arial" w:hAnsi="Arial"/>
          <w:sz w:val="20"/>
          <w:szCs w:val="20"/>
        </w:rPr>
      </w:pPr>
      <w:r w:rsidRPr="00767ABF">
        <w:rPr>
          <w:rFonts w:ascii="Arial" w:hAnsi="Arial"/>
          <w:sz w:val="20"/>
          <w:szCs w:val="20"/>
        </w:rPr>
        <w:lastRenderedPageBreak/>
        <w:t xml:space="preserve">Table of </w:t>
      </w:r>
      <w:r w:rsidR="00702A31" w:rsidRPr="00767ABF">
        <w:rPr>
          <w:rFonts w:ascii="Arial" w:hAnsi="Arial"/>
          <w:sz w:val="20"/>
          <w:szCs w:val="20"/>
        </w:rPr>
        <w:t>Content</w:t>
      </w:r>
      <w:r w:rsidR="00D90B87" w:rsidRPr="00767ABF">
        <w:rPr>
          <w:rFonts w:ascii="Arial" w:hAnsi="Arial"/>
          <w:sz w:val="20"/>
          <w:szCs w:val="20"/>
        </w:rPr>
        <w:t>S</w:t>
      </w:r>
    </w:p>
    <w:p w14:paraId="588E8E74" w14:textId="6C3AFC86" w:rsidR="0041290A" w:rsidRPr="00767ABF" w:rsidRDefault="00FD4A3D">
      <w:pPr>
        <w:pStyle w:val="TOC1"/>
        <w:rPr>
          <w:rFonts w:ascii="Arial" w:eastAsiaTheme="minorEastAsia" w:hAnsi="Arial" w:cs="Arial"/>
          <w:b w:val="0"/>
          <w:caps w:val="0"/>
          <w:noProof/>
        </w:rPr>
      </w:pPr>
      <w:r w:rsidRPr="00767ABF">
        <w:rPr>
          <w:rFonts w:ascii="Arial" w:hAnsi="Arial" w:cs="Arial"/>
          <w:sz w:val="20"/>
          <w:szCs w:val="20"/>
        </w:rPr>
        <w:fldChar w:fldCharType="begin"/>
      </w:r>
      <w:r w:rsidR="001237CC" w:rsidRPr="00767ABF">
        <w:rPr>
          <w:rFonts w:ascii="Arial" w:hAnsi="Arial" w:cs="Arial"/>
          <w:sz w:val="20"/>
          <w:szCs w:val="20"/>
        </w:rPr>
        <w:instrText xml:space="preserve"> TOC \o "1-4" \h \z \u </w:instrText>
      </w:r>
      <w:r w:rsidRPr="00767ABF">
        <w:rPr>
          <w:rFonts w:ascii="Arial" w:hAnsi="Arial" w:cs="Arial"/>
          <w:sz w:val="20"/>
          <w:szCs w:val="20"/>
        </w:rPr>
        <w:fldChar w:fldCharType="separate"/>
      </w:r>
      <w:hyperlink w:anchor="_Toc523398272" w:history="1">
        <w:r w:rsidR="0041290A" w:rsidRPr="00767ABF">
          <w:rPr>
            <w:rStyle w:val="Hyperlink"/>
            <w:rFonts w:ascii="Arial" w:hAnsi="Arial" w:cs="Arial"/>
            <w:noProof/>
          </w:rPr>
          <w:t>BEFORE YOU START</w:t>
        </w:r>
        <w:r w:rsidR="0041290A" w:rsidRPr="00767ABF">
          <w:rPr>
            <w:rFonts w:ascii="Arial" w:hAnsi="Arial" w:cs="Arial"/>
            <w:noProof/>
            <w:webHidden/>
          </w:rPr>
          <w:tab/>
        </w:r>
        <w:r w:rsidR="0041290A" w:rsidRPr="00767ABF">
          <w:rPr>
            <w:rFonts w:ascii="Arial" w:hAnsi="Arial" w:cs="Arial"/>
            <w:noProof/>
            <w:webHidden/>
          </w:rPr>
          <w:fldChar w:fldCharType="begin"/>
        </w:r>
        <w:r w:rsidR="0041290A" w:rsidRPr="00767ABF">
          <w:rPr>
            <w:rFonts w:ascii="Arial" w:hAnsi="Arial" w:cs="Arial"/>
            <w:noProof/>
            <w:webHidden/>
          </w:rPr>
          <w:instrText xml:space="preserve"> PAGEREF _Toc523398272 \h </w:instrText>
        </w:r>
        <w:r w:rsidR="0041290A" w:rsidRPr="00767ABF">
          <w:rPr>
            <w:rFonts w:ascii="Arial" w:hAnsi="Arial" w:cs="Arial"/>
            <w:noProof/>
            <w:webHidden/>
          </w:rPr>
        </w:r>
        <w:r w:rsidR="0041290A" w:rsidRPr="00767ABF">
          <w:rPr>
            <w:rFonts w:ascii="Arial" w:hAnsi="Arial" w:cs="Arial"/>
            <w:noProof/>
            <w:webHidden/>
          </w:rPr>
          <w:fldChar w:fldCharType="separate"/>
        </w:r>
        <w:r w:rsidR="0041290A" w:rsidRPr="00767ABF">
          <w:rPr>
            <w:rFonts w:ascii="Arial" w:hAnsi="Arial" w:cs="Arial"/>
            <w:noProof/>
            <w:webHidden/>
          </w:rPr>
          <w:t>3</w:t>
        </w:r>
        <w:r w:rsidR="0041290A" w:rsidRPr="00767ABF">
          <w:rPr>
            <w:rFonts w:ascii="Arial" w:hAnsi="Arial" w:cs="Arial"/>
            <w:noProof/>
            <w:webHidden/>
          </w:rPr>
          <w:fldChar w:fldCharType="end"/>
        </w:r>
      </w:hyperlink>
    </w:p>
    <w:p w14:paraId="6FFBD580" w14:textId="6E7F8404" w:rsidR="0041290A" w:rsidRPr="00767ABF" w:rsidRDefault="00BC7281">
      <w:pPr>
        <w:pStyle w:val="TOC2"/>
        <w:rPr>
          <w:rFonts w:ascii="Arial" w:eastAsiaTheme="minorEastAsia" w:hAnsi="Arial" w:cs="Arial"/>
          <w:b w:val="0"/>
        </w:rPr>
      </w:pPr>
      <w:hyperlink w:anchor="_Toc523398273" w:history="1">
        <w:r w:rsidR="0041290A" w:rsidRPr="00767ABF">
          <w:rPr>
            <w:rStyle w:val="Hyperlink"/>
            <w:rFonts w:ascii="Arial" w:hAnsi="Arial" w:cs="Arial"/>
          </w:rPr>
          <w:t>Getting Help</w:t>
        </w:r>
        <w:r w:rsidR="0041290A" w:rsidRPr="00767ABF">
          <w:rPr>
            <w:rFonts w:ascii="Arial" w:hAnsi="Arial" w:cs="Arial"/>
            <w:webHidden/>
          </w:rPr>
          <w:tab/>
        </w:r>
        <w:r w:rsidR="0041290A" w:rsidRPr="00767ABF">
          <w:rPr>
            <w:rFonts w:ascii="Arial" w:hAnsi="Arial" w:cs="Arial"/>
            <w:webHidden/>
          </w:rPr>
          <w:fldChar w:fldCharType="begin"/>
        </w:r>
        <w:r w:rsidR="0041290A" w:rsidRPr="00767ABF">
          <w:rPr>
            <w:rFonts w:ascii="Arial" w:hAnsi="Arial" w:cs="Arial"/>
            <w:webHidden/>
          </w:rPr>
          <w:instrText xml:space="preserve"> PAGEREF _Toc523398273 \h </w:instrText>
        </w:r>
        <w:r w:rsidR="0041290A" w:rsidRPr="00767ABF">
          <w:rPr>
            <w:rFonts w:ascii="Arial" w:hAnsi="Arial" w:cs="Arial"/>
            <w:webHidden/>
          </w:rPr>
        </w:r>
        <w:r w:rsidR="0041290A" w:rsidRPr="00767ABF">
          <w:rPr>
            <w:rFonts w:ascii="Arial" w:hAnsi="Arial" w:cs="Arial"/>
            <w:webHidden/>
          </w:rPr>
          <w:fldChar w:fldCharType="separate"/>
        </w:r>
        <w:r w:rsidR="0041290A" w:rsidRPr="00767ABF">
          <w:rPr>
            <w:rFonts w:ascii="Arial" w:hAnsi="Arial" w:cs="Arial"/>
            <w:webHidden/>
          </w:rPr>
          <w:t>3</w:t>
        </w:r>
        <w:r w:rsidR="0041290A" w:rsidRPr="00767ABF">
          <w:rPr>
            <w:rFonts w:ascii="Arial" w:hAnsi="Arial" w:cs="Arial"/>
            <w:webHidden/>
          </w:rPr>
          <w:fldChar w:fldCharType="end"/>
        </w:r>
      </w:hyperlink>
    </w:p>
    <w:p w14:paraId="2B3A75C7" w14:textId="23F04B89" w:rsidR="0041290A" w:rsidRPr="00767ABF" w:rsidRDefault="00BC7281">
      <w:pPr>
        <w:pStyle w:val="TOC2"/>
        <w:rPr>
          <w:rFonts w:ascii="Arial" w:eastAsiaTheme="minorEastAsia" w:hAnsi="Arial" w:cs="Arial"/>
          <w:b w:val="0"/>
        </w:rPr>
      </w:pPr>
      <w:hyperlink w:anchor="_Toc523398274" w:history="1">
        <w:r w:rsidR="0041290A" w:rsidRPr="00767ABF">
          <w:rPr>
            <w:rStyle w:val="Hyperlink"/>
            <w:rFonts w:ascii="Arial" w:hAnsi="Arial" w:cs="Arial"/>
          </w:rPr>
          <w:t>Source Code Solutions</w:t>
        </w:r>
        <w:r w:rsidR="0041290A" w:rsidRPr="00767ABF">
          <w:rPr>
            <w:rFonts w:ascii="Arial" w:hAnsi="Arial" w:cs="Arial"/>
            <w:webHidden/>
          </w:rPr>
          <w:tab/>
        </w:r>
        <w:r w:rsidR="0041290A" w:rsidRPr="00767ABF">
          <w:rPr>
            <w:rFonts w:ascii="Arial" w:hAnsi="Arial" w:cs="Arial"/>
            <w:webHidden/>
          </w:rPr>
          <w:fldChar w:fldCharType="begin"/>
        </w:r>
        <w:r w:rsidR="0041290A" w:rsidRPr="00767ABF">
          <w:rPr>
            <w:rFonts w:ascii="Arial" w:hAnsi="Arial" w:cs="Arial"/>
            <w:webHidden/>
          </w:rPr>
          <w:instrText xml:space="preserve"> PAGEREF _Toc523398274 \h </w:instrText>
        </w:r>
        <w:r w:rsidR="0041290A" w:rsidRPr="00767ABF">
          <w:rPr>
            <w:rFonts w:ascii="Arial" w:hAnsi="Arial" w:cs="Arial"/>
            <w:webHidden/>
          </w:rPr>
        </w:r>
        <w:r w:rsidR="0041290A" w:rsidRPr="00767ABF">
          <w:rPr>
            <w:rFonts w:ascii="Arial" w:hAnsi="Arial" w:cs="Arial"/>
            <w:webHidden/>
          </w:rPr>
          <w:fldChar w:fldCharType="separate"/>
        </w:r>
        <w:r w:rsidR="0041290A" w:rsidRPr="00767ABF">
          <w:rPr>
            <w:rFonts w:ascii="Arial" w:hAnsi="Arial" w:cs="Arial"/>
            <w:webHidden/>
          </w:rPr>
          <w:t>3</w:t>
        </w:r>
        <w:r w:rsidR="0041290A" w:rsidRPr="00767ABF">
          <w:rPr>
            <w:rFonts w:ascii="Arial" w:hAnsi="Arial" w:cs="Arial"/>
            <w:webHidden/>
          </w:rPr>
          <w:fldChar w:fldCharType="end"/>
        </w:r>
      </w:hyperlink>
    </w:p>
    <w:p w14:paraId="7CC52AE1" w14:textId="33A97231" w:rsidR="0041290A" w:rsidRPr="00767ABF" w:rsidRDefault="00BC7281">
      <w:pPr>
        <w:pStyle w:val="TOC2"/>
        <w:rPr>
          <w:rFonts w:ascii="Arial" w:eastAsiaTheme="minorEastAsia" w:hAnsi="Arial" w:cs="Arial"/>
          <w:b w:val="0"/>
        </w:rPr>
      </w:pPr>
      <w:hyperlink w:anchor="_Toc523398275" w:history="1">
        <w:r w:rsidR="0041290A" w:rsidRPr="00767ABF">
          <w:rPr>
            <w:rStyle w:val="Hyperlink"/>
            <w:rFonts w:ascii="Arial" w:hAnsi="Arial" w:cs="Arial"/>
          </w:rPr>
          <w:t>Time Considerations</w:t>
        </w:r>
        <w:r w:rsidR="0041290A" w:rsidRPr="00767ABF">
          <w:rPr>
            <w:rFonts w:ascii="Arial" w:hAnsi="Arial" w:cs="Arial"/>
            <w:webHidden/>
          </w:rPr>
          <w:tab/>
        </w:r>
        <w:r w:rsidR="0041290A" w:rsidRPr="00767ABF">
          <w:rPr>
            <w:rFonts w:ascii="Arial" w:hAnsi="Arial" w:cs="Arial"/>
            <w:webHidden/>
          </w:rPr>
          <w:fldChar w:fldCharType="begin"/>
        </w:r>
        <w:r w:rsidR="0041290A" w:rsidRPr="00767ABF">
          <w:rPr>
            <w:rFonts w:ascii="Arial" w:hAnsi="Arial" w:cs="Arial"/>
            <w:webHidden/>
          </w:rPr>
          <w:instrText xml:space="preserve"> PAGEREF _Toc523398275 \h </w:instrText>
        </w:r>
        <w:r w:rsidR="0041290A" w:rsidRPr="00767ABF">
          <w:rPr>
            <w:rFonts w:ascii="Arial" w:hAnsi="Arial" w:cs="Arial"/>
            <w:webHidden/>
          </w:rPr>
        </w:r>
        <w:r w:rsidR="0041290A" w:rsidRPr="00767ABF">
          <w:rPr>
            <w:rFonts w:ascii="Arial" w:hAnsi="Arial" w:cs="Arial"/>
            <w:webHidden/>
          </w:rPr>
          <w:fldChar w:fldCharType="separate"/>
        </w:r>
        <w:r w:rsidR="0041290A" w:rsidRPr="00767ABF">
          <w:rPr>
            <w:rFonts w:ascii="Arial" w:hAnsi="Arial" w:cs="Arial"/>
            <w:webHidden/>
          </w:rPr>
          <w:t>3</w:t>
        </w:r>
        <w:r w:rsidR="0041290A" w:rsidRPr="00767ABF">
          <w:rPr>
            <w:rFonts w:ascii="Arial" w:hAnsi="Arial" w:cs="Arial"/>
            <w:webHidden/>
          </w:rPr>
          <w:fldChar w:fldCharType="end"/>
        </w:r>
      </w:hyperlink>
    </w:p>
    <w:p w14:paraId="330B06E7" w14:textId="043D35F7" w:rsidR="0041290A" w:rsidRPr="00767ABF" w:rsidRDefault="00BC7281">
      <w:pPr>
        <w:pStyle w:val="TOC1"/>
        <w:rPr>
          <w:rFonts w:ascii="Arial" w:eastAsiaTheme="minorEastAsia" w:hAnsi="Arial" w:cs="Arial"/>
          <w:b w:val="0"/>
          <w:caps w:val="0"/>
          <w:noProof/>
        </w:rPr>
      </w:pPr>
      <w:hyperlink w:anchor="_Toc523398276" w:history="1">
        <w:r w:rsidR="0041290A" w:rsidRPr="00767ABF">
          <w:rPr>
            <w:rStyle w:val="Hyperlink"/>
            <w:rFonts w:ascii="Arial" w:hAnsi="Arial" w:cs="Arial"/>
            <w:noProof/>
          </w:rPr>
          <w:t>Exercise 1</w:t>
        </w:r>
        <w:r w:rsidR="0041290A" w:rsidRPr="00767ABF">
          <w:rPr>
            <w:rFonts w:ascii="Arial" w:hAnsi="Arial" w:cs="Arial"/>
            <w:noProof/>
            <w:webHidden/>
          </w:rPr>
          <w:tab/>
        </w:r>
        <w:r w:rsidR="0041290A" w:rsidRPr="00767ABF">
          <w:rPr>
            <w:rFonts w:ascii="Arial" w:hAnsi="Arial" w:cs="Arial"/>
            <w:noProof/>
            <w:webHidden/>
          </w:rPr>
          <w:fldChar w:fldCharType="begin"/>
        </w:r>
        <w:r w:rsidR="0041290A" w:rsidRPr="00767ABF">
          <w:rPr>
            <w:rFonts w:ascii="Arial" w:hAnsi="Arial" w:cs="Arial"/>
            <w:noProof/>
            <w:webHidden/>
          </w:rPr>
          <w:instrText xml:space="preserve"> PAGEREF _Toc523398276 \h </w:instrText>
        </w:r>
        <w:r w:rsidR="0041290A" w:rsidRPr="00767ABF">
          <w:rPr>
            <w:rFonts w:ascii="Arial" w:hAnsi="Arial" w:cs="Arial"/>
            <w:noProof/>
            <w:webHidden/>
          </w:rPr>
        </w:r>
        <w:r w:rsidR="0041290A" w:rsidRPr="00767ABF">
          <w:rPr>
            <w:rFonts w:ascii="Arial" w:hAnsi="Arial" w:cs="Arial"/>
            <w:noProof/>
            <w:webHidden/>
          </w:rPr>
          <w:fldChar w:fldCharType="separate"/>
        </w:r>
        <w:r w:rsidR="0041290A" w:rsidRPr="00767ABF">
          <w:rPr>
            <w:rFonts w:ascii="Arial" w:hAnsi="Arial" w:cs="Arial"/>
            <w:noProof/>
            <w:webHidden/>
          </w:rPr>
          <w:t>4</w:t>
        </w:r>
        <w:r w:rsidR="0041290A" w:rsidRPr="00767ABF">
          <w:rPr>
            <w:rFonts w:ascii="Arial" w:hAnsi="Arial" w:cs="Arial"/>
            <w:noProof/>
            <w:webHidden/>
          </w:rPr>
          <w:fldChar w:fldCharType="end"/>
        </w:r>
      </w:hyperlink>
    </w:p>
    <w:p w14:paraId="4914ADD9" w14:textId="2B640B65" w:rsidR="0041290A" w:rsidRPr="00767ABF" w:rsidRDefault="00BC7281">
      <w:pPr>
        <w:pStyle w:val="TOC2"/>
        <w:rPr>
          <w:rFonts w:ascii="Arial" w:eastAsiaTheme="minorEastAsia" w:hAnsi="Arial" w:cs="Arial"/>
          <w:b w:val="0"/>
        </w:rPr>
      </w:pPr>
      <w:hyperlink w:anchor="_Toc523398277" w:history="1">
        <w:r w:rsidR="0041290A" w:rsidRPr="00767ABF">
          <w:rPr>
            <w:rStyle w:val="Hyperlink"/>
            <w:rFonts w:ascii="Arial" w:hAnsi="Arial" w:cs="Arial"/>
          </w:rPr>
          <w:t>Exercise 1.1: MTA Project - Web IDE Usage and Limitations</w:t>
        </w:r>
        <w:r w:rsidR="0041290A" w:rsidRPr="00767ABF">
          <w:rPr>
            <w:rFonts w:ascii="Arial" w:hAnsi="Arial" w:cs="Arial"/>
            <w:webHidden/>
          </w:rPr>
          <w:tab/>
        </w:r>
        <w:r w:rsidR="0041290A" w:rsidRPr="00767ABF">
          <w:rPr>
            <w:rFonts w:ascii="Arial" w:hAnsi="Arial" w:cs="Arial"/>
            <w:webHidden/>
          </w:rPr>
          <w:fldChar w:fldCharType="begin"/>
        </w:r>
        <w:r w:rsidR="0041290A" w:rsidRPr="00767ABF">
          <w:rPr>
            <w:rFonts w:ascii="Arial" w:hAnsi="Arial" w:cs="Arial"/>
            <w:webHidden/>
          </w:rPr>
          <w:instrText xml:space="preserve"> PAGEREF _Toc523398277 \h </w:instrText>
        </w:r>
        <w:r w:rsidR="0041290A" w:rsidRPr="00767ABF">
          <w:rPr>
            <w:rFonts w:ascii="Arial" w:hAnsi="Arial" w:cs="Arial"/>
            <w:webHidden/>
          </w:rPr>
        </w:r>
        <w:r w:rsidR="0041290A" w:rsidRPr="00767ABF">
          <w:rPr>
            <w:rFonts w:ascii="Arial" w:hAnsi="Arial" w:cs="Arial"/>
            <w:webHidden/>
          </w:rPr>
          <w:fldChar w:fldCharType="separate"/>
        </w:r>
        <w:r w:rsidR="0041290A" w:rsidRPr="00767ABF">
          <w:rPr>
            <w:rFonts w:ascii="Arial" w:hAnsi="Arial" w:cs="Arial"/>
            <w:webHidden/>
          </w:rPr>
          <w:t>4</w:t>
        </w:r>
        <w:r w:rsidR="0041290A" w:rsidRPr="00767ABF">
          <w:rPr>
            <w:rFonts w:ascii="Arial" w:hAnsi="Arial" w:cs="Arial"/>
            <w:webHidden/>
          </w:rPr>
          <w:fldChar w:fldCharType="end"/>
        </w:r>
      </w:hyperlink>
    </w:p>
    <w:p w14:paraId="395E472F" w14:textId="595C375B" w:rsidR="0041290A" w:rsidRPr="00767ABF" w:rsidRDefault="00BC7281">
      <w:pPr>
        <w:pStyle w:val="TOC2"/>
        <w:rPr>
          <w:rFonts w:ascii="Arial" w:eastAsiaTheme="minorEastAsia" w:hAnsi="Arial" w:cs="Arial"/>
          <w:b w:val="0"/>
        </w:rPr>
      </w:pPr>
      <w:hyperlink w:anchor="_Toc523398278" w:history="1">
        <w:r w:rsidR="0041290A" w:rsidRPr="00767ABF">
          <w:rPr>
            <w:rStyle w:val="Hyperlink"/>
            <w:rFonts w:ascii="Arial" w:hAnsi="Arial" w:cs="Arial"/>
          </w:rPr>
          <w:t>Exercise 1.2: Using the XS CLI</w:t>
        </w:r>
        <w:r w:rsidR="0041290A" w:rsidRPr="00767ABF">
          <w:rPr>
            <w:rFonts w:ascii="Arial" w:hAnsi="Arial" w:cs="Arial"/>
            <w:webHidden/>
          </w:rPr>
          <w:tab/>
        </w:r>
        <w:r w:rsidR="0041290A" w:rsidRPr="00767ABF">
          <w:rPr>
            <w:rFonts w:ascii="Arial" w:hAnsi="Arial" w:cs="Arial"/>
            <w:webHidden/>
          </w:rPr>
          <w:fldChar w:fldCharType="begin"/>
        </w:r>
        <w:r w:rsidR="0041290A" w:rsidRPr="00767ABF">
          <w:rPr>
            <w:rFonts w:ascii="Arial" w:hAnsi="Arial" w:cs="Arial"/>
            <w:webHidden/>
          </w:rPr>
          <w:instrText xml:space="preserve"> PAGEREF _Toc523398278 \h </w:instrText>
        </w:r>
        <w:r w:rsidR="0041290A" w:rsidRPr="00767ABF">
          <w:rPr>
            <w:rFonts w:ascii="Arial" w:hAnsi="Arial" w:cs="Arial"/>
            <w:webHidden/>
          </w:rPr>
        </w:r>
        <w:r w:rsidR="0041290A" w:rsidRPr="00767ABF">
          <w:rPr>
            <w:rFonts w:ascii="Arial" w:hAnsi="Arial" w:cs="Arial"/>
            <w:webHidden/>
          </w:rPr>
          <w:fldChar w:fldCharType="separate"/>
        </w:r>
        <w:r w:rsidR="0041290A" w:rsidRPr="00767ABF">
          <w:rPr>
            <w:rFonts w:ascii="Arial" w:hAnsi="Arial" w:cs="Arial"/>
            <w:webHidden/>
          </w:rPr>
          <w:t>13</w:t>
        </w:r>
        <w:r w:rsidR="0041290A" w:rsidRPr="00767ABF">
          <w:rPr>
            <w:rFonts w:ascii="Arial" w:hAnsi="Arial" w:cs="Arial"/>
            <w:webHidden/>
          </w:rPr>
          <w:fldChar w:fldCharType="end"/>
        </w:r>
      </w:hyperlink>
    </w:p>
    <w:p w14:paraId="70DD9862" w14:textId="05A0BCB5" w:rsidR="0041290A" w:rsidRPr="00767ABF" w:rsidRDefault="00BC7281">
      <w:pPr>
        <w:pStyle w:val="TOC2"/>
        <w:rPr>
          <w:rFonts w:ascii="Arial" w:eastAsiaTheme="minorEastAsia" w:hAnsi="Arial" w:cs="Arial"/>
          <w:b w:val="0"/>
        </w:rPr>
      </w:pPr>
      <w:hyperlink w:anchor="_Toc523398279" w:history="1">
        <w:r w:rsidR="0041290A" w:rsidRPr="00767ABF">
          <w:rPr>
            <w:rStyle w:val="Hyperlink"/>
            <w:rFonts w:ascii="Arial" w:hAnsi="Arial" w:cs="Arial"/>
          </w:rPr>
          <w:t>Exercise 1.3: Cloning the project into the server’s file space</w:t>
        </w:r>
        <w:r w:rsidR="0041290A" w:rsidRPr="00767ABF">
          <w:rPr>
            <w:rFonts w:ascii="Arial" w:hAnsi="Arial" w:cs="Arial"/>
            <w:webHidden/>
          </w:rPr>
          <w:tab/>
        </w:r>
        <w:r w:rsidR="0041290A" w:rsidRPr="00767ABF">
          <w:rPr>
            <w:rFonts w:ascii="Arial" w:hAnsi="Arial" w:cs="Arial"/>
            <w:webHidden/>
          </w:rPr>
          <w:fldChar w:fldCharType="begin"/>
        </w:r>
        <w:r w:rsidR="0041290A" w:rsidRPr="00767ABF">
          <w:rPr>
            <w:rFonts w:ascii="Arial" w:hAnsi="Arial" w:cs="Arial"/>
            <w:webHidden/>
          </w:rPr>
          <w:instrText xml:space="preserve"> PAGEREF _Toc523398279 \h </w:instrText>
        </w:r>
        <w:r w:rsidR="0041290A" w:rsidRPr="00767ABF">
          <w:rPr>
            <w:rFonts w:ascii="Arial" w:hAnsi="Arial" w:cs="Arial"/>
            <w:webHidden/>
          </w:rPr>
        </w:r>
        <w:r w:rsidR="0041290A" w:rsidRPr="00767ABF">
          <w:rPr>
            <w:rFonts w:ascii="Arial" w:hAnsi="Arial" w:cs="Arial"/>
            <w:webHidden/>
          </w:rPr>
          <w:fldChar w:fldCharType="separate"/>
        </w:r>
        <w:r w:rsidR="0041290A" w:rsidRPr="00767ABF">
          <w:rPr>
            <w:rFonts w:ascii="Arial" w:hAnsi="Arial" w:cs="Arial"/>
            <w:webHidden/>
          </w:rPr>
          <w:t>17</w:t>
        </w:r>
        <w:r w:rsidR="0041290A" w:rsidRPr="00767ABF">
          <w:rPr>
            <w:rFonts w:ascii="Arial" w:hAnsi="Arial" w:cs="Arial"/>
            <w:webHidden/>
          </w:rPr>
          <w:fldChar w:fldCharType="end"/>
        </w:r>
      </w:hyperlink>
    </w:p>
    <w:p w14:paraId="002BDE4B" w14:textId="5E868208" w:rsidR="0041290A" w:rsidRPr="00767ABF" w:rsidRDefault="00BC7281">
      <w:pPr>
        <w:pStyle w:val="TOC2"/>
        <w:rPr>
          <w:rFonts w:ascii="Arial" w:eastAsiaTheme="minorEastAsia" w:hAnsi="Arial" w:cs="Arial"/>
          <w:b w:val="0"/>
        </w:rPr>
      </w:pPr>
      <w:hyperlink w:anchor="_Toc523398280" w:history="1">
        <w:r w:rsidR="0041290A" w:rsidRPr="00767ABF">
          <w:rPr>
            <w:rStyle w:val="Hyperlink"/>
            <w:rFonts w:ascii="Arial" w:hAnsi="Arial" w:cs="Arial"/>
          </w:rPr>
          <w:t>Exercise 1.4: Role Collection Setup</w:t>
        </w:r>
        <w:r w:rsidR="0041290A" w:rsidRPr="00767ABF">
          <w:rPr>
            <w:rFonts w:ascii="Arial" w:hAnsi="Arial" w:cs="Arial"/>
            <w:webHidden/>
          </w:rPr>
          <w:tab/>
        </w:r>
        <w:r w:rsidR="0041290A" w:rsidRPr="00767ABF">
          <w:rPr>
            <w:rFonts w:ascii="Arial" w:hAnsi="Arial" w:cs="Arial"/>
            <w:webHidden/>
          </w:rPr>
          <w:fldChar w:fldCharType="begin"/>
        </w:r>
        <w:r w:rsidR="0041290A" w:rsidRPr="00767ABF">
          <w:rPr>
            <w:rFonts w:ascii="Arial" w:hAnsi="Arial" w:cs="Arial"/>
            <w:webHidden/>
          </w:rPr>
          <w:instrText xml:space="preserve"> PAGEREF _Toc523398280 \h </w:instrText>
        </w:r>
        <w:r w:rsidR="0041290A" w:rsidRPr="00767ABF">
          <w:rPr>
            <w:rFonts w:ascii="Arial" w:hAnsi="Arial" w:cs="Arial"/>
            <w:webHidden/>
          </w:rPr>
        </w:r>
        <w:r w:rsidR="0041290A" w:rsidRPr="00767ABF">
          <w:rPr>
            <w:rFonts w:ascii="Arial" w:hAnsi="Arial" w:cs="Arial"/>
            <w:webHidden/>
          </w:rPr>
          <w:fldChar w:fldCharType="separate"/>
        </w:r>
        <w:r w:rsidR="0041290A" w:rsidRPr="00767ABF">
          <w:rPr>
            <w:rFonts w:ascii="Arial" w:hAnsi="Arial" w:cs="Arial"/>
            <w:webHidden/>
          </w:rPr>
          <w:t>18</w:t>
        </w:r>
        <w:r w:rsidR="0041290A" w:rsidRPr="00767ABF">
          <w:rPr>
            <w:rFonts w:ascii="Arial" w:hAnsi="Arial" w:cs="Arial"/>
            <w:webHidden/>
          </w:rPr>
          <w:fldChar w:fldCharType="end"/>
        </w:r>
      </w:hyperlink>
    </w:p>
    <w:p w14:paraId="2DFB8BEF" w14:textId="0B81C140" w:rsidR="0041290A" w:rsidRPr="00767ABF" w:rsidRDefault="00BC7281">
      <w:pPr>
        <w:pStyle w:val="TOC1"/>
        <w:rPr>
          <w:rFonts w:ascii="Arial" w:eastAsiaTheme="minorEastAsia" w:hAnsi="Arial" w:cs="Arial"/>
          <w:b w:val="0"/>
          <w:caps w:val="0"/>
          <w:noProof/>
        </w:rPr>
      </w:pPr>
      <w:hyperlink w:anchor="_Toc523398281" w:history="1">
        <w:r w:rsidR="0041290A" w:rsidRPr="00767ABF">
          <w:rPr>
            <w:rStyle w:val="Hyperlink"/>
            <w:rFonts w:ascii="Arial" w:hAnsi="Arial" w:cs="Arial"/>
            <w:noProof/>
          </w:rPr>
          <w:t>Exercise 2</w:t>
        </w:r>
        <w:r w:rsidR="0041290A" w:rsidRPr="00767ABF">
          <w:rPr>
            <w:rFonts w:ascii="Arial" w:hAnsi="Arial" w:cs="Arial"/>
            <w:noProof/>
            <w:webHidden/>
          </w:rPr>
          <w:tab/>
        </w:r>
        <w:r w:rsidR="0041290A" w:rsidRPr="00767ABF">
          <w:rPr>
            <w:rFonts w:ascii="Arial" w:hAnsi="Arial" w:cs="Arial"/>
            <w:noProof/>
            <w:webHidden/>
          </w:rPr>
          <w:fldChar w:fldCharType="begin"/>
        </w:r>
        <w:r w:rsidR="0041290A" w:rsidRPr="00767ABF">
          <w:rPr>
            <w:rFonts w:ascii="Arial" w:hAnsi="Arial" w:cs="Arial"/>
            <w:noProof/>
            <w:webHidden/>
          </w:rPr>
          <w:instrText xml:space="preserve"> PAGEREF _Toc523398281 \h </w:instrText>
        </w:r>
        <w:r w:rsidR="0041290A" w:rsidRPr="00767ABF">
          <w:rPr>
            <w:rFonts w:ascii="Arial" w:hAnsi="Arial" w:cs="Arial"/>
            <w:noProof/>
            <w:webHidden/>
          </w:rPr>
        </w:r>
        <w:r w:rsidR="0041290A" w:rsidRPr="00767ABF">
          <w:rPr>
            <w:rFonts w:ascii="Arial" w:hAnsi="Arial" w:cs="Arial"/>
            <w:noProof/>
            <w:webHidden/>
          </w:rPr>
          <w:fldChar w:fldCharType="separate"/>
        </w:r>
        <w:r w:rsidR="0041290A" w:rsidRPr="00767ABF">
          <w:rPr>
            <w:rFonts w:ascii="Arial" w:hAnsi="Arial" w:cs="Arial"/>
            <w:noProof/>
            <w:webHidden/>
          </w:rPr>
          <w:t>26</w:t>
        </w:r>
        <w:r w:rsidR="0041290A" w:rsidRPr="00767ABF">
          <w:rPr>
            <w:rFonts w:ascii="Arial" w:hAnsi="Arial" w:cs="Arial"/>
            <w:noProof/>
            <w:webHidden/>
          </w:rPr>
          <w:fldChar w:fldCharType="end"/>
        </w:r>
      </w:hyperlink>
    </w:p>
    <w:p w14:paraId="26341B81" w14:textId="7785665C" w:rsidR="0041290A" w:rsidRPr="00767ABF" w:rsidRDefault="00BC7281">
      <w:pPr>
        <w:pStyle w:val="TOC2"/>
        <w:rPr>
          <w:rFonts w:ascii="Arial" w:eastAsiaTheme="minorEastAsia" w:hAnsi="Arial" w:cs="Arial"/>
          <w:b w:val="0"/>
        </w:rPr>
      </w:pPr>
      <w:hyperlink w:anchor="_Toc523398282" w:history="1">
        <w:r w:rsidR="0041290A" w:rsidRPr="00767ABF">
          <w:rPr>
            <w:rStyle w:val="Hyperlink"/>
            <w:rFonts w:ascii="Arial" w:hAnsi="Arial" w:cs="Arial"/>
          </w:rPr>
          <w:t>Exercise 2.1: Building an MTAR</w:t>
        </w:r>
        <w:r w:rsidR="0041290A" w:rsidRPr="00767ABF">
          <w:rPr>
            <w:rFonts w:ascii="Arial" w:hAnsi="Arial" w:cs="Arial"/>
            <w:webHidden/>
          </w:rPr>
          <w:tab/>
        </w:r>
        <w:r w:rsidR="0041290A" w:rsidRPr="00767ABF">
          <w:rPr>
            <w:rFonts w:ascii="Arial" w:hAnsi="Arial" w:cs="Arial"/>
            <w:webHidden/>
          </w:rPr>
          <w:fldChar w:fldCharType="begin"/>
        </w:r>
        <w:r w:rsidR="0041290A" w:rsidRPr="00767ABF">
          <w:rPr>
            <w:rFonts w:ascii="Arial" w:hAnsi="Arial" w:cs="Arial"/>
            <w:webHidden/>
          </w:rPr>
          <w:instrText xml:space="preserve"> PAGEREF _Toc523398282 \h </w:instrText>
        </w:r>
        <w:r w:rsidR="0041290A" w:rsidRPr="00767ABF">
          <w:rPr>
            <w:rFonts w:ascii="Arial" w:hAnsi="Arial" w:cs="Arial"/>
            <w:webHidden/>
          </w:rPr>
        </w:r>
        <w:r w:rsidR="0041290A" w:rsidRPr="00767ABF">
          <w:rPr>
            <w:rFonts w:ascii="Arial" w:hAnsi="Arial" w:cs="Arial"/>
            <w:webHidden/>
          </w:rPr>
          <w:fldChar w:fldCharType="separate"/>
        </w:r>
        <w:r w:rsidR="0041290A" w:rsidRPr="00767ABF">
          <w:rPr>
            <w:rFonts w:ascii="Arial" w:hAnsi="Arial" w:cs="Arial"/>
            <w:webHidden/>
          </w:rPr>
          <w:t>26</w:t>
        </w:r>
        <w:r w:rsidR="0041290A" w:rsidRPr="00767ABF">
          <w:rPr>
            <w:rFonts w:ascii="Arial" w:hAnsi="Arial" w:cs="Arial"/>
            <w:webHidden/>
          </w:rPr>
          <w:fldChar w:fldCharType="end"/>
        </w:r>
      </w:hyperlink>
    </w:p>
    <w:p w14:paraId="380FF742" w14:textId="367D8EE2" w:rsidR="0041290A" w:rsidRPr="00767ABF" w:rsidRDefault="00BC7281">
      <w:pPr>
        <w:pStyle w:val="TOC2"/>
        <w:rPr>
          <w:rFonts w:ascii="Arial" w:eastAsiaTheme="minorEastAsia" w:hAnsi="Arial" w:cs="Arial"/>
          <w:b w:val="0"/>
        </w:rPr>
      </w:pPr>
      <w:hyperlink w:anchor="_Toc523398283" w:history="1">
        <w:r w:rsidR="0041290A" w:rsidRPr="00767ABF">
          <w:rPr>
            <w:rStyle w:val="Hyperlink"/>
            <w:rFonts w:ascii="Arial" w:hAnsi="Arial" w:cs="Arial"/>
          </w:rPr>
          <w:t>Exercise 2.2: Deploying the MTAR.</w:t>
        </w:r>
        <w:r w:rsidR="0041290A" w:rsidRPr="00767ABF">
          <w:rPr>
            <w:rFonts w:ascii="Arial" w:hAnsi="Arial" w:cs="Arial"/>
            <w:webHidden/>
          </w:rPr>
          <w:tab/>
        </w:r>
        <w:r w:rsidR="0041290A" w:rsidRPr="00767ABF">
          <w:rPr>
            <w:rFonts w:ascii="Arial" w:hAnsi="Arial" w:cs="Arial"/>
            <w:webHidden/>
          </w:rPr>
          <w:fldChar w:fldCharType="begin"/>
        </w:r>
        <w:r w:rsidR="0041290A" w:rsidRPr="00767ABF">
          <w:rPr>
            <w:rFonts w:ascii="Arial" w:hAnsi="Arial" w:cs="Arial"/>
            <w:webHidden/>
          </w:rPr>
          <w:instrText xml:space="preserve"> PAGEREF _Toc523398283 \h </w:instrText>
        </w:r>
        <w:r w:rsidR="0041290A" w:rsidRPr="00767ABF">
          <w:rPr>
            <w:rFonts w:ascii="Arial" w:hAnsi="Arial" w:cs="Arial"/>
            <w:webHidden/>
          </w:rPr>
        </w:r>
        <w:r w:rsidR="0041290A" w:rsidRPr="00767ABF">
          <w:rPr>
            <w:rFonts w:ascii="Arial" w:hAnsi="Arial" w:cs="Arial"/>
            <w:webHidden/>
          </w:rPr>
          <w:fldChar w:fldCharType="separate"/>
        </w:r>
        <w:r w:rsidR="0041290A" w:rsidRPr="00767ABF">
          <w:rPr>
            <w:rFonts w:ascii="Arial" w:hAnsi="Arial" w:cs="Arial"/>
            <w:webHidden/>
          </w:rPr>
          <w:t>29</w:t>
        </w:r>
        <w:r w:rsidR="0041290A" w:rsidRPr="00767ABF">
          <w:rPr>
            <w:rFonts w:ascii="Arial" w:hAnsi="Arial" w:cs="Arial"/>
            <w:webHidden/>
          </w:rPr>
          <w:fldChar w:fldCharType="end"/>
        </w:r>
      </w:hyperlink>
    </w:p>
    <w:p w14:paraId="578D7F2F" w14:textId="567AF26E" w:rsidR="0041290A" w:rsidRPr="00767ABF" w:rsidRDefault="00BC7281">
      <w:pPr>
        <w:pStyle w:val="TOC1"/>
        <w:rPr>
          <w:rFonts w:ascii="Arial" w:eastAsiaTheme="minorEastAsia" w:hAnsi="Arial" w:cs="Arial"/>
          <w:b w:val="0"/>
          <w:caps w:val="0"/>
          <w:noProof/>
        </w:rPr>
      </w:pPr>
      <w:hyperlink w:anchor="_Toc523398284" w:history="1">
        <w:r w:rsidR="0041290A" w:rsidRPr="00767ABF">
          <w:rPr>
            <w:rStyle w:val="Hyperlink"/>
            <w:rFonts w:ascii="Arial" w:hAnsi="Arial" w:cs="Arial"/>
            <w:noProof/>
          </w:rPr>
          <w:t>Exercise 3</w:t>
        </w:r>
        <w:r w:rsidR="0041290A" w:rsidRPr="00767ABF">
          <w:rPr>
            <w:rFonts w:ascii="Arial" w:hAnsi="Arial" w:cs="Arial"/>
            <w:noProof/>
            <w:webHidden/>
          </w:rPr>
          <w:tab/>
        </w:r>
        <w:r w:rsidR="0041290A" w:rsidRPr="00767ABF">
          <w:rPr>
            <w:rFonts w:ascii="Arial" w:hAnsi="Arial" w:cs="Arial"/>
            <w:noProof/>
            <w:webHidden/>
          </w:rPr>
          <w:fldChar w:fldCharType="begin"/>
        </w:r>
        <w:r w:rsidR="0041290A" w:rsidRPr="00767ABF">
          <w:rPr>
            <w:rFonts w:ascii="Arial" w:hAnsi="Arial" w:cs="Arial"/>
            <w:noProof/>
            <w:webHidden/>
          </w:rPr>
          <w:instrText xml:space="preserve"> PAGEREF _Toc523398284 \h </w:instrText>
        </w:r>
        <w:r w:rsidR="0041290A" w:rsidRPr="00767ABF">
          <w:rPr>
            <w:rFonts w:ascii="Arial" w:hAnsi="Arial" w:cs="Arial"/>
            <w:noProof/>
            <w:webHidden/>
          </w:rPr>
        </w:r>
        <w:r w:rsidR="0041290A" w:rsidRPr="00767ABF">
          <w:rPr>
            <w:rFonts w:ascii="Arial" w:hAnsi="Arial" w:cs="Arial"/>
            <w:noProof/>
            <w:webHidden/>
          </w:rPr>
          <w:fldChar w:fldCharType="separate"/>
        </w:r>
        <w:r w:rsidR="0041290A" w:rsidRPr="00767ABF">
          <w:rPr>
            <w:rFonts w:ascii="Arial" w:hAnsi="Arial" w:cs="Arial"/>
            <w:noProof/>
            <w:webHidden/>
          </w:rPr>
          <w:t>33</w:t>
        </w:r>
        <w:r w:rsidR="0041290A" w:rsidRPr="00767ABF">
          <w:rPr>
            <w:rFonts w:ascii="Arial" w:hAnsi="Arial" w:cs="Arial"/>
            <w:noProof/>
            <w:webHidden/>
          </w:rPr>
          <w:fldChar w:fldCharType="end"/>
        </w:r>
      </w:hyperlink>
    </w:p>
    <w:p w14:paraId="6A55109A" w14:textId="453BAC73" w:rsidR="0041290A" w:rsidRPr="00767ABF" w:rsidRDefault="00BC7281">
      <w:pPr>
        <w:pStyle w:val="TOC2"/>
        <w:rPr>
          <w:rFonts w:ascii="Arial" w:eastAsiaTheme="minorEastAsia" w:hAnsi="Arial" w:cs="Arial"/>
          <w:b w:val="0"/>
        </w:rPr>
      </w:pPr>
      <w:hyperlink w:anchor="_Toc523398285" w:history="1">
        <w:r w:rsidR="0041290A" w:rsidRPr="00767ABF">
          <w:rPr>
            <w:rStyle w:val="Hyperlink"/>
            <w:rFonts w:ascii="Arial" w:hAnsi="Arial" w:cs="Arial"/>
          </w:rPr>
          <w:t>Exercise 3.1: Compile the Python Runtime</w:t>
        </w:r>
        <w:r w:rsidR="0041290A" w:rsidRPr="00767ABF">
          <w:rPr>
            <w:rFonts w:ascii="Arial" w:hAnsi="Arial" w:cs="Arial"/>
            <w:webHidden/>
          </w:rPr>
          <w:tab/>
        </w:r>
        <w:r w:rsidR="0041290A" w:rsidRPr="00767ABF">
          <w:rPr>
            <w:rFonts w:ascii="Arial" w:hAnsi="Arial" w:cs="Arial"/>
            <w:webHidden/>
          </w:rPr>
          <w:fldChar w:fldCharType="begin"/>
        </w:r>
        <w:r w:rsidR="0041290A" w:rsidRPr="00767ABF">
          <w:rPr>
            <w:rFonts w:ascii="Arial" w:hAnsi="Arial" w:cs="Arial"/>
            <w:webHidden/>
          </w:rPr>
          <w:instrText xml:space="preserve"> PAGEREF _Toc523398285 \h </w:instrText>
        </w:r>
        <w:r w:rsidR="0041290A" w:rsidRPr="00767ABF">
          <w:rPr>
            <w:rFonts w:ascii="Arial" w:hAnsi="Arial" w:cs="Arial"/>
            <w:webHidden/>
          </w:rPr>
        </w:r>
        <w:r w:rsidR="0041290A" w:rsidRPr="00767ABF">
          <w:rPr>
            <w:rFonts w:ascii="Arial" w:hAnsi="Arial" w:cs="Arial"/>
            <w:webHidden/>
          </w:rPr>
          <w:fldChar w:fldCharType="separate"/>
        </w:r>
        <w:r w:rsidR="0041290A" w:rsidRPr="00767ABF">
          <w:rPr>
            <w:rFonts w:ascii="Arial" w:hAnsi="Arial" w:cs="Arial"/>
            <w:webHidden/>
          </w:rPr>
          <w:t>33</w:t>
        </w:r>
        <w:r w:rsidR="0041290A" w:rsidRPr="00767ABF">
          <w:rPr>
            <w:rFonts w:ascii="Arial" w:hAnsi="Arial" w:cs="Arial"/>
            <w:webHidden/>
          </w:rPr>
          <w:fldChar w:fldCharType="end"/>
        </w:r>
      </w:hyperlink>
    </w:p>
    <w:p w14:paraId="5C6ADEAD" w14:textId="53DFA6AB" w:rsidR="0041290A" w:rsidRPr="00767ABF" w:rsidRDefault="00BC7281">
      <w:pPr>
        <w:pStyle w:val="TOC2"/>
        <w:rPr>
          <w:rFonts w:ascii="Arial" w:eastAsiaTheme="minorEastAsia" w:hAnsi="Arial" w:cs="Arial"/>
          <w:b w:val="0"/>
        </w:rPr>
      </w:pPr>
      <w:hyperlink w:anchor="_Toc523398286" w:history="1">
        <w:r w:rsidR="0041290A" w:rsidRPr="00767ABF">
          <w:rPr>
            <w:rStyle w:val="Hyperlink"/>
            <w:rFonts w:ascii="Arial" w:hAnsi="Arial" w:cs="Arial"/>
          </w:rPr>
          <w:t>Exercise 3.2: Set up Python Libraries</w:t>
        </w:r>
        <w:r w:rsidR="0041290A" w:rsidRPr="00767ABF">
          <w:rPr>
            <w:rFonts w:ascii="Arial" w:hAnsi="Arial" w:cs="Arial"/>
            <w:webHidden/>
          </w:rPr>
          <w:tab/>
        </w:r>
        <w:r w:rsidR="0041290A" w:rsidRPr="00767ABF">
          <w:rPr>
            <w:rFonts w:ascii="Arial" w:hAnsi="Arial" w:cs="Arial"/>
            <w:webHidden/>
          </w:rPr>
          <w:fldChar w:fldCharType="begin"/>
        </w:r>
        <w:r w:rsidR="0041290A" w:rsidRPr="00767ABF">
          <w:rPr>
            <w:rFonts w:ascii="Arial" w:hAnsi="Arial" w:cs="Arial"/>
            <w:webHidden/>
          </w:rPr>
          <w:instrText xml:space="preserve"> PAGEREF _Toc523398286 \h </w:instrText>
        </w:r>
        <w:r w:rsidR="0041290A" w:rsidRPr="00767ABF">
          <w:rPr>
            <w:rFonts w:ascii="Arial" w:hAnsi="Arial" w:cs="Arial"/>
            <w:webHidden/>
          </w:rPr>
        </w:r>
        <w:r w:rsidR="0041290A" w:rsidRPr="00767ABF">
          <w:rPr>
            <w:rFonts w:ascii="Arial" w:hAnsi="Arial" w:cs="Arial"/>
            <w:webHidden/>
          </w:rPr>
          <w:fldChar w:fldCharType="separate"/>
        </w:r>
        <w:r w:rsidR="0041290A" w:rsidRPr="00767ABF">
          <w:rPr>
            <w:rFonts w:ascii="Arial" w:hAnsi="Arial" w:cs="Arial"/>
            <w:webHidden/>
          </w:rPr>
          <w:t>38</w:t>
        </w:r>
        <w:r w:rsidR="0041290A" w:rsidRPr="00767ABF">
          <w:rPr>
            <w:rFonts w:ascii="Arial" w:hAnsi="Arial" w:cs="Arial"/>
            <w:webHidden/>
          </w:rPr>
          <w:fldChar w:fldCharType="end"/>
        </w:r>
      </w:hyperlink>
    </w:p>
    <w:p w14:paraId="0AED80EC" w14:textId="2392C4EC" w:rsidR="0041290A" w:rsidRPr="00767ABF" w:rsidRDefault="00BC7281">
      <w:pPr>
        <w:pStyle w:val="TOC2"/>
        <w:rPr>
          <w:rFonts w:ascii="Arial" w:eastAsiaTheme="minorEastAsia" w:hAnsi="Arial" w:cs="Arial"/>
          <w:b w:val="0"/>
        </w:rPr>
      </w:pPr>
      <w:hyperlink w:anchor="_Toc523398287" w:history="1">
        <w:r w:rsidR="0041290A" w:rsidRPr="00767ABF">
          <w:rPr>
            <w:rStyle w:val="Hyperlink"/>
            <w:rFonts w:ascii="Arial" w:hAnsi="Arial" w:cs="Arial"/>
          </w:rPr>
          <w:t>Exercise 3.3: Build the Python Module and Redeploy</w:t>
        </w:r>
        <w:r w:rsidR="0041290A" w:rsidRPr="00767ABF">
          <w:rPr>
            <w:rFonts w:ascii="Arial" w:hAnsi="Arial" w:cs="Arial"/>
            <w:webHidden/>
          </w:rPr>
          <w:tab/>
        </w:r>
        <w:r w:rsidR="0041290A" w:rsidRPr="00767ABF">
          <w:rPr>
            <w:rFonts w:ascii="Arial" w:hAnsi="Arial" w:cs="Arial"/>
            <w:webHidden/>
          </w:rPr>
          <w:fldChar w:fldCharType="begin"/>
        </w:r>
        <w:r w:rsidR="0041290A" w:rsidRPr="00767ABF">
          <w:rPr>
            <w:rFonts w:ascii="Arial" w:hAnsi="Arial" w:cs="Arial"/>
            <w:webHidden/>
          </w:rPr>
          <w:instrText xml:space="preserve"> PAGEREF _Toc523398287 \h </w:instrText>
        </w:r>
        <w:r w:rsidR="0041290A" w:rsidRPr="00767ABF">
          <w:rPr>
            <w:rFonts w:ascii="Arial" w:hAnsi="Arial" w:cs="Arial"/>
            <w:webHidden/>
          </w:rPr>
        </w:r>
        <w:r w:rsidR="0041290A" w:rsidRPr="00767ABF">
          <w:rPr>
            <w:rFonts w:ascii="Arial" w:hAnsi="Arial" w:cs="Arial"/>
            <w:webHidden/>
          </w:rPr>
          <w:fldChar w:fldCharType="separate"/>
        </w:r>
        <w:r w:rsidR="0041290A" w:rsidRPr="00767ABF">
          <w:rPr>
            <w:rFonts w:ascii="Arial" w:hAnsi="Arial" w:cs="Arial"/>
            <w:webHidden/>
          </w:rPr>
          <w:t>40</w:t>
        </w:r>
        <w:r w:rsidR="0041290A" w:rsidRPr="00767ABF">
          <w:rPr>
            <w:rFonts w:ascii="Arial" w:hAnsi="Arial" w:cs="Arial"/>
            <w:webHidden/>
          </w:rPr>
          <w:fldChar w:fldCharType="end"/>
        </w:r>
      </w:hyperlink>
    </w:p>
    <w:p w14:paraId="54778AB1" w14:textId="570D9A7B" w:rsidR="0041290A" w:rsidRPr="00767ABF" w:rsidRDefault="00BC7281">
      <w:pPr>
        <w:pStyle w:val="TOC1"/>
        <w:rPr>
          <w:rFonts w:ascii="Arial" w:eastAsiaTheme="minorEastAsia" w:hAnsi="Arial" w:cs="Arial"/>
          <w:b w:val="0"/>
          <w:caps w:val="0"/>
          <w:noProof/>
        </w:rPr>
      </w:pPr>
      <w:hyperlink w:anchor="_Toc523398288" w:history="1">
        <w:r w:rsidR="0041290A" w:rsidRPr="00767ABF">
          <w:rPr>
            <w:rStyle w:val="Hyperlink"/>
            <w:rFonts w:ascii="Arial" w:hAnsi="Arial" w:cs="Arial"/>
            <w:noProof/>
          </w:rPr>
          <w:t>Exercise 4 (optional)</w:t>
        </w:r>
        <w:r w:rsidR="0041290A" w:rsidRPr="00767ABF">
          <w:rPr>
            <w:rFonts w:ascii="Arial" w:hAnsi="Arial" w:cs="Arial"/>
            <w:noProof/>
            <w:webHidden/>
          </w:rPr>
          <w:tab/>
        </w:r>
        <w:r w:rsidR="0041290A" w:rsidRPr="00767ABF">
          <w:rPr>
            <w:rFonts w:ascii="Arial" w:hAnsi="Arial" w:cs="Arial"/>
            <w:noProof/>
            <w:webHidden/>
          </w:rPr>
          <w:fldChar w:fldCharType="begin"/>
        </w:r>
        <w:r w:rsidR="0041290A" w:rsidRPr="00767ABF">
          <w:rPr>
            <w:rFonts w:ascii="Arial" w:hAnsi="Arial" w:cs="Arial"/>
            <w:noProof/>
            <w:webHidden/>
          </w:rPr>
          <w:instrText xml:space="preserve"> PAGEREF _Toc523398288 \h </w:instrText>
        </w:r>
        <w:r w:rsidR="0041290A" w:rsidRPr="00767ABF">
          <w:rPr>
            <w:rFonts w:ascii="Arial" w:hAnsi="Arial" w:cs="Arial"/>
            <w:noProof/>
            <w:webHidden/>
          </w:rPr>
        </w:r>
        <w:r w:rsidR="0041290A" w:rsidRPr="00767ABF">
          <w:rPr>
            <w:rFonts w:ascii="Arial" w:hAnsi="Arial" w:cs="Arial"/>
            <w:noProof/>
            <w:webHidden/>
          </w:rPr>
          <w:fldChar w:fldCharType="separate"/>
        </w:r>
        <w:r w:rsidR="0041290A" w:rsidRPr="00767ABF">
          <w:rPr>
            <w:rFonts w:ascii="Arial" w:hAnsi="Arial" w:cs="Arial"/>
            <w:noProof/>
            <w:webHidden/>
          </w:rPr>
          <w:t>45</w:t>
        </w:r>
        <w:r w:rsidR="0041290A" w:rsidRPr="00767ABF">
          <w:rPr>
            <w:rFonts w:ascii="Arial" w:hAnsi="Arial" w:cs="Arial"/>
            <w:noProof/>
            <w:webHidden/>
          </w:rPr>
          <w:fldChar w:fldCharType="end"/>
        </w:r>
      </w:hyperlink>
    </w:p>
    <w:p w14:paraId="0910818B" w14:textId="45E471C4" w:rsidR="0041290A" w:rsidRPr="00767ABF" w:rsidRDefault="00BC7281">
      <w:pPr>
        <w:pStyle w:val="TOC2"/>
        <w:rPr>
          <w:rFonts w:ascii="Arial" w:eastAsiaTheme="minorEastAsia" w:hAnsi="Arial" w:cs="Arial"/>
          <w:b w:val="0"/>
        </w:rPr>
      </w:pPr>
      <w:hyperlink w:anchor="_Toc523398289" w:history="1">
        <w:r w:rsidR="0041290A" w:rsidRPr="00767ABF">
          <w:rPr>
            <w:rStyle w:val="Hyperlink"/>
            <w:rFonts w:ascii="Arial" w:hAnsi="Arial" w:cs="Arial"/>
          </w:rPr>
          <w:t>Exercise 4.1: Build and Deploy to Cloud Foundry</w:t>
        </w:r>
        <w:r w:rsidR="0041290A" w:rsidRPr="00767ABF">
          <w:rPr>
            <w:rFonts w:ascii="Arial" w:hAnsi="Arial" w:cs="Arial"/>
            <w:webHidden/>
          </w:rPr>
          <w:tab/>
        </w:r>
        <w:r w:rsidR="0041290A" w:rsidRPr="00767ABF">
          <w:rPr>
            <w:rFonts w:ascii="Arial" w:hAnsi="Arial" w:cs="Arial"/>
            <w:webHidden/>
          </w:rPr>
          <w:fldChar w:fldCharType="begin"/>
        </w:r>
        <w:r w:rsidR="0041290A" w:rsidRPr="00767ABF">
          <w:rPr>
            <w:rFonts w:ascii="Arial" w:hAnsi="Arial" w:cs="Arial"/>
            <w:webHidden/>
          </w:rPr>
          <w:instrText xml:space="preserve"> PAGEREF _Toc523398289 \h </w:instrText>
        </w:r>
        <w:r w:rsidR="0041290A" w:rsidRPr="00767ABF">
          <w:rPr>
            <w:rFonts w:ascii="Arial" w:hAnsi="Arial" w:cs="Arial"/>
            <w:webHidden/>
          </w:rPr>
        </w:r>
        <w:r w:rsidR="0041290A" w:rsidRPr="00767ABF">
          <w:rPr>
            <w:rFonts w:ascii="Arial" w:hAnsi="Arial" w:cs="Arial"/>
            <w:webHidden/>
          </w:rPr>
          <w:fldChar w:fldCharType="separate"/>
        </w:r>
        <w:r w:rsidR="0041290A" w:rsidRPr="00767ABF">
          <w:rPr>
            <w:rFonts w:ascii="Arial" w:hAnsi="Arial" w:cs="Arial"/>
            <w:webHidden/>
          </w:rPr>
          <w:t>45</w:t>
        </w:r>
        <w:r w:rsidR="0041290A" w:rsidRPr="00767ABF">
          <w:rPr>
            <w:rFonts w:ascii="Arial" w:hAnsi="Arial" w:cs="Arial"/>
            <w:webHidden/>
          </w:rPr>
          <w:fldChar w:fldCharType="end"/>
        </w:r>
      </w:hyperlink>
    </w:p>
    <w:p w14:paraId="594671C9" w14:textId="796E1ACB" w:rsidR="0041290A" w:rsidRPr="00767ABF" w:rsidRDefault="00BC7281">
      <w:pPr>
        <w:pStyle w:val="TOC2"/>
        <w:rPr>
          <w:rFonts w:ascii="Arial" w:eastAsiaTheme="minorEastAsia" w:hAnsi="Arial" w:cs="Arial"/>
          <w:b w:val="0"/>
        </w:rPr>
      </w:pPr>
      <w:hyperlink w:anchor="_Toc523398290" w:history="1">
        <w:r w:rsidR="0041290A" w:rsidRPr="00767ABF">
          <w:rPr>
            <w:rStyle w:val="Hyperlink"/>
            <w:rFonts w:ascii="Arial" w:hAnsi="Arial" w:cs="Arial"/>
          </w:rPr>
          <w:t>Conclusion:</w:t>
        </w:r>
        <w:r w:rsidR="0041290A" w:rsidRPr="00767ABF">
          <w:rPr>
            <w:rFonts w:ascii="Arial" w:hAnsi="Arial" w:cs="Arial"/>
            <w:webHidden/>
          </w:rPr>
          <w:tab/>
        </w:r>
        <w:r w:rsidR="0041290A" w:rsidRPr="00767ABF">
          <w:rPr>
            <w:rFonts w:ascii="Arial" w:hAnsi="Arial" w:cs="Arial"/>
            <w:webHidden/>
          </w:rPr>
          <w:fldChar w:fldCharType="begin"/>
        </w:r>
        <w:r w:rsidR="0041290A" w:rsidRPr="00767ABF">
          <w:rPr>
            <w:rFonts w:ascii="Arial" w:hAnsi="Arial" w:cs="Arial"/>
            <w:webHidden/>
          </w:rPr>
          <w:instrText xml:space="preserve"> PAGEREF _Toc523398290 \h </w:instrText>
        </w:r>
        <w:r w:rsidR="0041290A" w:rsidRPr="00767ABF">
          <w:rPr>
            <w:rFonts w:ascii="Arial" w:hAnsi="Arial" w:cs="Arial"/>
            <w:webHidden/>
          </w:rPr>
        </w:r>
        <w:r w:rsidR="0041290A" w:rsidRPr="00767ABF">
          <w:rPr>
            <w:rFonts w:ascii="Arial" w:hAnsi="Arial" w:cs="Arial"/>
            <w:webHidden/>
          </w:rPr>
          <w:fldChar w:fldCharType="separate"/>
        </w:r>
        <w:r w:rsidR="0041290A" w:rsidRPr="00767ABF">
          <w:rPr>
            <w:rFonts w:ascii="Arial" w:hAnsi="Arial" w:cs="Arial"/>
            <w:webHidden/>
          </w:rPr>
          <w:t>51</w:t>
        </w:r>
        <w:r w:rsidR="0041290A" w:rsidRPr="00767ABF">
          <w:rPr>
            <w:rFonts w:ascii="Arial" w:hAnsi="Arial" w:cs="Arial"/>
            <w:webHidden/>
          </w:rPr>
          <w:fldChar w:fldCharType="end"/>
        </w:r>
      </w:hyperlink>
    </w:p>
    <w:p w14:paraId="239E49A6" w14:textId="689934E1" w:rsidR="00DD39E9" w:rsidRPr="00767ABF" w:rsidRDefault="00FD4A3D" w:rsidP="00F039C4">
      <w:pPr>
        <w:pStyle w:val="Introduction"/>
        <w:rPr>
          <w:rFonts w:ascii="Arial" w:hAnsi="Arial" w:cs="Arial"/>
          <w:sz w:val="20"/>
          <w:lang w:val="en-US"/>
        </w:rPr>
      </w:pPr>
      <w:r w:rsidRPr="00767ABF">
        <w:rPr>
          <w:rFonts w:ascii="Arial" w:hAnsi="Arial" w:cs="Arial"/>
          <w:b/>
          <w:caps/>
          <w:sz w:val="20"/>
          <w:lang w:val="en-US"/>
        </w:rPr>
        <w:fldChar w:fldCharType="end"/>
      </w:r>
      <w:r w:rsidR="00D965E3" w:rsidRPr="00767ABF">
        <w:rPr>
          <w:rFonts w:ascii="Arial" w:hAnsi="Arial" w:cs="Arial"/>
          <w:sz w:val="20"/>
          <w:lang w:val="en-US"/>
        </w:rPr>
        <w:br w:type="page"/>
      </w:r>
    </w:p>
    <w:p w14:paraId="0A7C1989" w14:textId="77777777" w:rsidR="00B72E33" w:rsidRPr="00767ABF" w:rsidRDefault="00B72E33" w:rsidP="00B72E33">
      <w:pPr>
        <w:pStyle w:val="Heading1"/>
        <w:rPr>
          <w:rFonts w:ascii="Arial" w:hAnsi="Arial" w:cs="Arial"/>
          <w:sz w:val="20"/>
          <w:szCs w:val="20"/>
        </w:rPr>
      </w:pPr>
      <w:bookmarkStart w:id="16" w:name="_Toc481009562"/>
      <w:bookmarkStart w:id="17" w:name="_Toc523398272"/>
      <w:r w:rsidRPr="00767ABF">
        <w:rPr>
          <w:rFonts w:ascii="Arial" w:hAnsi="Arial" w:cs="Arial"/>
          <w:sz w:val="20"/>
          <w:szCs w:val="20"/>
        </w:rPr>
        <w:lastRenderedPageBreak/>
        <w:t>BEFORE YOU START</w:t>
      </w:r>
      <w:bookmarkEnd w:id="16"/>
      <w:bookmarkEnd w:id="17"/>
    </w:p>
    <w:p w14:paraId="55EC4109" w14:textId="77777777" w:rsidR="00B72E33" w:rsidRPr="00767ABF" w:rsidRDefault="00B72E33" w:rsidP="00B72E33">
      <w:pPr>
        <w:rPr>
          <w:rFonts w:ascii="Arial" w:hAnsi="Arial" w:cs="Arial"/>
          <w:sz w:val="20"/>
          <w:szCs w:val="20"/>
        </w:rPr>
      </w:pPr>
    </w:p>
    <w:p w14:paraId="6387CCCF" w14:textId="7BDDD075" w:rsidR="00B72E33" w:rsidRPr="00767ABF" w:rsidRDefault="00B72E33" w:rsidP="00B72E33">
      <w:pPr>
        <w:rPr>
          <w:rFonts w:ascii="Arial" w:hAnsi="Arial" w:cs="Arial"/>
          <w:sz w:val="20"/>
          <w:szCs w:val="20"/>
        </w:rPr>
      </w:pPr>
      <w:r w:rsidRPr="00767ABF">
        <w:rPr>
          <w:rFonts w:ascii="Arial" w:hAnsi="Arial" w:cs="Arial"/>
          <w:sz w:val="20"/>
          <w:szCs w:val="20"/>
        </w:rPr>
        <w:t xml:space="preserve">System Host: </w:t>
      </w:r>
      <w:r w:rsidRPr="00767ABF">
        <w:rPr>
          <w:rFonts w:ascii="Arial" w:hAnsi="Arial" w:cs="Arial"/>
          <w:sz w:val="20"/>
          <w:szCs w:val="20"/>
        </w:rPr>
        <w:fldChar w:fldCharType="begin"/>
      </w:r>
      <w:r w:rsidRPr="00767ABF">
        <w:rPr>
          <w:rFonts w:ascii="Arial" w:hAnsi="Arial" w:cs="Arial"/>
          <w:sz w:val="20"/>
          <w:szCs w:val="20"/>
        </w:rPr>
        <w:instrText xml:space="preserve"> DOCPROPERTY  HOSTNAME  \* MERGEFORMAT </w:instrText>
      </w:r>
      <w:r w:rsidRPr="00767ABF">
        <w:rPr>
          <w:rFonts w:ascii="Arial" w:hAnsi="Arial" w:cs="Arial"/>
          <w:sz w:val="20"/>
          <w:szCs w:val="20"/>
        </w:rPr>
        <w:fldChar w:fldCharType="separate"/>
      </w:r>
      <w:r w:rsidR="00597CE8" w:rsidRPr="00767ABF">
        <w:rPr>
          <w:rFonts w:ascii="Arial" w:hAnsi="Arial" w:cs="Arial"/>
          <w:sz w:val="20"/>
          <w:szCs w:val="20"/>
        </w:rPr>
        <w:t>wdflbmt0794.wdf.sap.corp</w:t>
      </w:r>
      <w:r w:rsidRPr="00767ABF">
        <w:rPr>
          <w:rFonts w:ascii="Arial" w:hAnsi="Arial" w:cs="Arial"/>
          <w:sz w:val="20"/>
          <w:szCs w:val="20"/>
        </w:rPr>
        <w:fldChar w:fldCharType="end"/>
      </w:r>
    </w:p>
    <w:p w14:paraId="6BC91988" w14:textId="2E226C5E" w:rsidR="00B72E33" w:rsidRPr="00767ABF" w:rsidRDefault="00B72E33" w:rsidP="00B72E33">
      <w:pPr>
        <w:rPr>
          <w:rFonts w:ascii="Arial" w:hAnsi="Arial" w:cs="Arial"/>
          <w:sz w:val="20"/>
          <w:szCs w:val="20"/>
        </w:rPr>
      </w:pPr>
      <w:r w:rsidRPr="00767ABF">
        <w:rPr>
          <w:rFonts w:ascii="Arial" w:hAnsi="Arial" w:cs="Arial"/>
          <w:sz w:val="20"/>
          <w:szCs w:val="20"/>
        </w:rPr>
        <w:t xml:space="preserve">System Instance Number: </w:t>
      </w:r>
      <w:r w:rsidRPr="00767ABF">
        <w:rPr>
          <w:rFonts w:ascii="Arial" w:hAnsi="Arial" w:cs="Arial"/>
          <w:sz w:val="20"/>
          <w:szCs w:val="20"/>
        </w:rPr>
        <w:fldChar w:fldCharType="begin"/>
      </w:r>
      <w:r w:rsidRPr="00767ABF">
        <w:rPr>
          <w:rFonts w:ascii="Arial" w:hAnsi="Arial" w:cs="Arial"/>
          <w:sz w:val="20"/>
          <w:szCs w:val="20"/>
        </w:rPr>
        <w:instrText xml:space="preserve"> DOCPROPERTY  SYSTEM_NUMBER  \* MERGEFORMAT </w:instrText>
      </w:r>
      <w:r w:rsidRPr="00767ABF">
        <w:rPr>
          <w:rFonts w:ascii="Arial" w:hAnsi="Arial" w:cs="Arial"/>
          <w:sz w:val="20"/>
          <w:szCs w:val="20"/>
        </w:rPr>
        <w:fldChar w:fldCharType="separate"/>
      </w:r>
      <w:r w:rsidR="00597CE8" w:rsidRPr="00767ABF">
        <w:rPr>
          <w:rFonts w:ascii="Arial" w:hAnsi="Arial" w:cs="Arial"/>
          <w:sz w:val="20"/>
          <w:szCs w:val="20"/>
        </w:rPr>
        <w:t>00</w:t>
      </w:r>
      <w:r w:rsidRPr="00767ABF">
        <w:rPr>
          <w:rFonts w:ascii="Arial" w:hAnsi="Arial" w:cs="Arial"/>
          <w:sz w:val="20"/>
          <w:szCs w:val="20"/>
        </w:rPr>
        <w:fldChar w:fldCharType="end"/>
      </w:r>
    </w:p>
    <w:p w14:paraId="1CE56BAC" w14:textId="269BC44D" w:rsidR="00B72E33" w:rsidRPr="00767ABF" w:rsidRDefault="00B72E33" w:rsidP="00B72E33">
      <w:pPr>
        <w:rPr>
          <w:rFonts w:ascii="Arial" w:hAnsi="Arial" w:cs="Arial"/>
          <w:sz w:val="20"/>
          <w:szCs w:val="20"/>
        </w:rPr>
      </w:pPr>
      <w:r w:rsidRPr="00767ABF">
        <w:rPr>
          <w:rFonts w:ascii="Arial" w:hAnsi="Arial" w:cs="Arial"/>
          <w:sz w:val="20"/>
          <w:szCs w:val="20"/>
        </w:rPr>
        <w:t xml:space="preserve">System User ID: </w:t>
      </w:r>
      <w:r w:rsidRPr="00767ABF">
        <w:rPr>
          <w:rFonts w:ascii="Arial" w:hAnsi="Arial" w:cs="Arial"/>
          <w:sz w:val="20"/>
          <w:szCs w:val="20"/>
        </w:rPr>
        <w:fldChar w:fldCharType="begin"/>
      </w:r>
      <w:r w:rsidRPr="00767ABF">
        <w:rPr>
          <w:rFonts w:ascii="Arial" w:hAnsi="Arial" w:cs="Arial"/>
          <w:sz w:val="20"/>
          <w:szCs w:val="20"/>
        </w:rPr>
        <w:instrText xml:space="preserve"> DOCPROPERTY  WORKSHOP_USER  \* MERGEFORMAT </w:instrText>
      </w:r>
      <w:r w:rsidRPr="00767ABF">
        <w:rPr>
          <w:rFonts w:ascii="Arial" w:hAnsi="Arial" w:cs="Arial"/>
          <w:sz w:val="20"/>
          <w:szCs w:val="20"/>
        </w:rPr>
        <w:fldChar w:fldCharType="separate"/>
      </w:r>
      <w:r w:rsidR="00597CE8" w:rsidRPr="00767ABF">
        <w:rPr>
          <w:rFonts w:ascii="Arial" w:hAnsi="Arial" w:cs="Arial"/>
          <w:sz w:val="20"/>
          <w:szCs w:val="20"/>
        </w:rPr>
        <w:t>DAT</w:t>
      </w:r>
      <w:ins w:id="18" w:author="Lunde, Andrew" w:date="2018-08-01T17:43:00Z">
        <w:r w:rsidR="00344C42" w:rsidRPr="00767ABF">
          <w:rPr>
            <w:rFonts w:ascii="Arial" w:hAnsi="Arial" w:cs="Arial"/>
            <w:sz w:val="20"/>
            <w:szCs w:val="20"/>
          </w:rPr>
          <w:t>368</w:t>
        </w:r>
      </w:ins>
      <w:del w:id="19" w:author="Lunde, Andrew" w:date="2018-08-01T17:43:00Z">
        <w:r w:rsidR="00597CE8" w:rsidRPr="00767ABF" w:rsidDel="00344C42">
          <w:rPr>
            <w:rFonts w:ascii="Arial" w:hAnsi="Arial" w:cs="Arial"/>
            <w:sz w:val="20"/>
            <w:szCs w:val="20"/>
          </w:rPr>
          <w:delText>260</w:delText>
        </w:r>
      </w:del>
      <w:r w:rsidRPr="00767ABF">
        <w:rPr>
          <w:rFonts w:ascii="Arial" w:hAnsi="Arial" w:cs="Arial"/>
          <w:sz w:val="20"/>
          <w:szCs w:val="20"/>
        </w:rPr>
        <w:fldChar w:fldCharType="end"/>
      </w:r>
      <w:r w:rsidRPr="00767ABF">
        <w:rPr>
          <w:rFonts w:ascii="Arial" w:hAnsi="Arial" w:cs="Arial"/>
          <w:sz w:val="20"/>
          <w:szCs w:val="20"/>
        </w:rPr>
        <w:br/>
        <w:t xml:space="preserve">All Passwords: </w:t>
      </w:r>
      <w:r w:rsidRPr="00767ABF">
        <w:rPr>
          <w:rFonts w:ascii="Arial" w:hAnsi="Arial" w:cs="Arial"/>
          <w:sz w:val="20"/>
          <w:szCs w:val="20"/>
        </w:rPr>
        <w:fldChar w:fldCharType="begin"/>
      </w:r>
      <w:r w:rsidRPr="00767ABF">
        <w:rPr>
          <w:rFonts w:ascii="Arial" w:hAnsi="Arial" w:cs="Arial"/>
          <w:sz w:val="20"/>
          <w:szCs w:val="20"/>
        </w:rPr>
        <w:instrText xml:space="preserve"> DOCPROPERTY  PASSWORD  \* MERGEFORMAT </w:instrText>
      </w:r>
      <w:r w:rsidRPr="00767ABF">
        <w:rPr>
          <w:rFonts w:ascii="Arial" w:hAnsi="Arial" w:cs="Arial"/>
          <w:sz w:val="20"/>
          <w:szCs w:val="20"/>
        </w:rPr>
        <w:fldChar w:fldCharType="separate"/>
      </w:r>
      <w:r w:rsidR="00597CE8" w:rsidRPr="00767ABF">
        <w:rPr>
          <w:rFonts w:ascii="Arial" w:hAnsi="Arial" w:cs="Arial"/>
          <w:sz w:val="20"/>
          <w:szCs w:val="20"/>
        </w:rPr>
        <w:t>WelcomeSAP2018</w:t>
      </w:r>
      <w:r w:rsidRPr="00767ABF">
        <w:rPr>
          <w:rFonts w:ascii="Arial" w:hAnsi="Arial" w:cs="Arial"/>
          <w:sz w:val="20"/>
          <w:szCs w:val="20"/>
        </w:rPr>
        <w:fldChar w:fldCharType="end"/>
      </w:r>
    </w:p>
    <w:p w14:paraId="2860634D" w14:textId="4F1E2B73" w:rsidR="00B72E33" w:rsidRPr="00767ABF" w:rsidRDefault="00B72E33" w:rsidP="00B72E33">
      <w:pPr>
        <w:rPr>
          <w:rFonts w:ascii="Arial" w:hAnsi="Arial" w:cs="Arial"/>
          <w:sz w:val="20"/>
          <w:szCs w:val="20"/>
        </w:rPr>
      </w:pPr>
      <w:r w:rsidRPr="00767ABF">
        <w:rPr>
          <w:rFonts w:ascii="Arial" w:hAnsi="Arial" w:cs="Arial"/>
          <w:sz w:val="20"/>
          <w:szCs w:val="20"/>
        </w:rPr>
        <w:t xml:space="preserve">XSA Organization: </w:t>
      </w:r>
      <w:r w:rsidRPr="00767ABF">
        <w:rPr>
          <w:rFonts w:ascii="Arial" w:hAnsi="Arial" w:cs="Arial"/>
          <w:sz w:val="20"/>
          <w:szCs w:val="20"/>
        </w:rPr>
        <w:fldChar w:fldCharType="begin"/>
      </w:r>
      <w:r w:rsidRPr="00767ABF">
        <w:rPr>
          <w:rFonts w:ascii="Arial" w:hAnsi="Arial" w:cs="Arial"/>
          <w:sz w:val="20"/>
          <w:szCs w:val="20"/>
        </w:rPr>
        <w:instrText xml:space="preserve"> DOCPROPERTY  XSA_ORG  \* MERGEFORMAT </w:instrText>
      </w:r>
      <w:r w:rsidRPr="00767ABF">
        <w:rPr>
          <w:rFonts w:ascii="Arial" w:hAnsi="Arial" w:cs="Arial"/>
          <w:sz w:val="20"/>
          <w:szCs w:val="20"/>
        </w:rPr>
        <w:fldChar w:fldCharType="separate"/>
      </w:r>
      <w:r w:rsidR="00597CE8" w:rsidRPr="00767ABF">
        <w:rPr>
          <w:rFonts w:ascii="Arial" w:hAnsi="Arial" w:cs="Arial"/>
          <w:sz w:val="20"/>
          <w:szCs w:val="20"/>
        </w:rPr>
        <w:t>TECHED</w:t>
      </w:r>
      <w:r w:rsidRPr="00767ABF">
        <w:rPr>
          <w:rFonts w:ascii="Arial" w:hAnsi="Arial" w:cs="Arial"/>
          <w:sz w:val="20"/>
          <w:szCs w:val="20"/>
        </w:rPr>
        <w:fldChar w:fldCharType="end"/>
      </w:r>
    </w:p>
    <w:p w14:paraId="14CE5532" w14:textId="674E0FAB" w:rsidR="00B72E33" w:rsidRPr="00767ABF" w:rsidRDefault="00B72E33" w:rsidP="00B72E33">
      <w:pPr>
        <w:rPr>
          <w:rFonts w:ascii="Arial" w:hAnsi="Arial" w:cs="Arial"/>
          <w:sz w:val="20"/>
          <w:szCs w:val="20"/>
        </w:rPr>
      </w:pPr>
      <w:r w:rsidRPr="00767ABF">
        <w:rPr>
          <w:rFonts w:ascii="Arial" w:hAnsi="Arial" w:cs="Arial"/>
          <w:sz w:val="20"/>
          <w:szCs w:val="20"/>
        </w:rPr>
        <w:t xml:space="preserve">XSA Development Space: </w:t>
      </w:r>
      <w:r w:rsidRPr="00767ABF">
        <w:rPr>
          <w:rFonts w:ascii="Arial" w:hAnsi="Arial" w:cs="Arial"/>
          <w:sz w:val="20"/>
          <w:szCs w:val="20"/>
        </w:rPr>
        <w:fldChar w:fldCharType="begin"/>
      </w:r>
      <w:r w:rsidRPr="00767ABF">
        <w:rPr>
          <w:rFonts w:ascii="Arial" w:hAnsi="Arial" w:cs="Arial"/>
          <w:sz w:val="20"/>
          <w:szCs w:val="20"/>
        </w:rPr>
        <w:instrText xml:space="preserve"> DOCPROPERTY  XSA_SPACE  \* MERGEFORMAT </w:instrText>
      </w:r>
      <w:r w:rsidRPr="00767ABF">
        <w:rPr>
          <w:rFonts w:ascii="Arial" w:hAnsi="Arial" w:cs="Arial"/>
          <w:sz w:val="20"/>
          <w:szCs w:val="20"/>
        </w:rPr>
        <w:fldChar w:fldCharType="separate"/>
      </w:r>
      <w:r w:rsidR="00597CE8" w:rsidRPr="00767ABF">
        <w:rPr>
          <w:rFonts w:ascii="Arial" w:hAnsi="Arial" w:cs="Arial"/>
          <w:sz w:val="20"/>
          <w:szCs w:val="20"/>
        </w:rPr>
        <w:t>DEV</w:t>
      </w:r>
      <w:r w:rsidRPr="00767ABF">
        <w:rPr>
          <w:rFonts w:ascii="Arial" w:hAnsi="Arial" w:cs="Arial"/>
          <w:sz w:val="20"/>
          <w:szCs w:val="20"/>
        </w:rPr>
        <w:fldChar w:fldCharType="end"/>
      </w:r>
    </w:p>
    <w:p w14:paraId="4AA718EF" w14:textId="77777777" w:rsidR="00B72E33" w:rsidRPr="00767ABF" w:rsidRDefault="00B72E33" w:rsidP="00B72E33">
      <w:pPr>
        <w:pStyle w:val="Heading2"/>
        <w:rPr>
          <w:rFonts w:ascii="Arial" w:hAnsi="Arial" w:cs="Arial"/>
          <w:sz w:val="20"/>
          <w:szCs w:val="20"/>
        </w:rPr>
      </w:pPr>
      <w:bookmarkStart w:id="20" w:name="_Toc349911498"/>
      <w:bookmarkStart w:id="21" w:name="_Toc410379454"/>
      <w:bookmarkStart w:id="22" w:name="_Toc453753511"/>
      <w:bookmarkStart w:id="23" w:name="_Toc481009563"/>
      <w:bookmarkStart w:id="24" w:name="_Toc523398273"/>
      <w:bookmarkStart w:id="25" w:name="_Toc342291495"/>
      <w:r w:rsidRPr="00767ABF">
        <w:rPr>
          <w:rFonts w:ascii="Arial" w:hAnsi="Arial" w:cs="Arial"/>
          <w:sz w:val="20"/>
          <w:szCs w:val="20"/>
        </w:rPr>
        <w:t>Getting Help</w:t>
      </w:r>
      <w:bookmarkEnd w:id="20"/>
      <w:bookmarkEnd w:id="21"/>
      <w:bookmarkEnd w:id="22"/>
      <w:bookmarkEnd w:id="23"/>
      <w:bookmarkEnd w:id="24"/>
    </w:p>
    <w:p w14:paraId="07746464" w14:textId="77777777" w:rsidR="00B72E33" w:rsidRPr="00767ABF" w:rsidRDefault="00B72E33" w:rsidP="00B72E33">
      <w:pPr>
        <w:rPr>
          <w:rFonts w:ascii="Arial" w:hAnsi="Arial" w:cs="Arial"/>
          <w:sz w:val="20"/>
          <w:szCs w:val="20"/>
        </w:rPr>
      </w:pPr>
      <w:r w:rsidRPr="00767ABF">
        <w:rPr>
          <w:rFonts w:ascii="Arial" w:hAnsi="Arial" w:cs="Arial"/>
          <w:sz w:val="20"/>
          <w:szCs w:val="20"/>
        </w:rPr>
        <w:t>If you need addition help resources beyond this document, we would suggest the following content:</w:t>
      </w:r>
    </w:p>
    <w:p w14:paraId="173C0275" w14:textId="58C71F56" w:rsidR="00B72E33" w:rsidRPr="00767ABF" w:rsidRDefault="00B72E33" w:rsidP="00161CE6">
      <w:pPr>
        <w:pStyle w:val="ListParagraph"/>
        <w:numPr>
          <w:ilvl w:val="0"/>
          <w:numId w:val="8"/>
        </w:numPr>
        <w:tabs>
          <w:tab w:val="clear" w:pos="284"/>
          <w:tab w:val="clear" w:pos="567"/>
          <w:tab w:val="clear" w:pos="851"/>
        </w:tabs>
        <w:rPr>
          <w:rFonts w:ascii="Arial" w:hAnsi="Arial" w:cs="Arial"/>
          <w:sz w:val="20"/>
          <w:szCs w:val="20"/>
        </w:rPr>
      </w:pPr>
      <w:r w:rsidRPr="00767ABF">
        <w:rPr>
          <w:rFonts w:ascii="Arial" w:hAnsi="Arial" w:cs="Arial"/>
          <w:sz w:val="20"/>
          <w:szCs w:val="20"/>
        </w:rPr>
        <w:t xml:space="preserve">The Online Help at </w:t>
      </w:r>
      <w:del w:id="26" w:author="Lunde, Andrew" w:date="2018-08-01T15:32:00Z">
        <w:r w:rsidR="00A61066" w:rsidRPr="00767ABF" w:rsidDel="00161CE6">
          <w:rPr>
            <w:rStyle w:val="Hyperlink"/>
            <w:rFonts w:ascii="Arial" w:hAnsi="Arial" w:cs="Arial"/>
            <w:sz w:val="20"/>
            <w:szCs w:val="20"/>
          </w:rPr>
          <w:fldChar w:fldCharType="begin"/>
        </w:r>
        <w:r w:rsidR="00A61066" w:rsidRPr="00767ABF" w:rsidDel="00161CE6">
          <w:rPr>
            <w:rStyle w:val="Hyperlink"/>
            <w:rFonts w:ascii="Arial" w:hAnsi="Arial" w:cs="Arial"/>
            <w:sz w:val="20"/>
            <w:szCs w:val="20"/>
          </w:rPr>
          <w:delInstrText xml:space="preserve"> HYPERLINK "https://help.sap.com/viewer/4505d0bdaf4948449b7f7379d24d0f0d/2.0.03/en-US" </w:delInstrText>
        </w:r>
        <w:r w:rsidR="00A61066" w:rsidRPr="00767ABF" w:rsidDel="00161CE6">
          <w:rPr>
            <w:rStyle w:val="Hyperlink"/>
            <w:rFonts w:ascii="Arial" w:hAnsi="Arial" w:cs="Arial"/>
            <w:sz w:val="20"/>
            <w:szCs w:val="20"/>
          </w:rPr>
          <w:fldChar w:fldCharType="separate"/>
        </w:r>
        <w:r w:rsidR="00735C4D" w:rsidRPr="00767ABF" w:rsidDel="00161CE6">
          <w:rPr>
            <w:rStyle w:val="Hyperlink"/>
            <w:rFonts w:ascii="Arial" w:hAnsi="Arial" w:cs="Arial"/>
            <w:sz w:val="20"/>
            <w:szCs w:val="20"/>
          </w:rPr>
          <w:delText>https://help.sap.com/viewer/4505d0bdaf4948449b7f7379d24d0f0d/2.0.03/en-US</w:delText>
        </w:r>
        <w:r w:rsidR="00A61066" w:rsidRPr="00767ABF" w:rsidDel="00161CE6">
          <w:rPr>
            <w:rStyle w:val="Hyperlink"/>
            <w:rFonts w:ascii="Arial" w:hAnsi="Arial" w:cs="Arial"/>
            <w:sz w:val="20"/>
            <w:szCs w:val="20"/>
          </w:rPr>
          <w:fldChar w:fldCharType="end"/>
        </w:r>
      </w:del>
      <w:ins w:id="27" w:author="Lunde, Andrew" w:date="2018-08-01T15:32:00Z">
        <w:r w:rsidR="00161CE6" w:rsidRPr="00767ABF">
          <w:rPr>
            <w:rStyle w:val="Hyperlink"/>
            <w:rFonts w:ascii="Arial" w:hAnsi="Arial" w:cs="Arial"/>
            <w:sz w:val="20"/>
            <w:szCs w:val="20"/>
          </w:rPr>
          <w:t>https://help.sap.com/viewer/4505d0bdaf4948449b7f7379d24d0f0d/2.0.03/en-US/8d786ec8ab964145a7453c1f53f452db.html</w:t>
        </w:r>
      </w:ins>
    </w:p>
    <w:p w14:paraId="743709D5" w14:textId="77777777" w:rsidR="00B72E33" w:rsidRPr="00767ABF" w:rsidRDefault="00B72E33" w:rsidP="00B72E33">
      <w:pPr>
        <w:pStyle w:val="ListParagraph"/>
        <w:rPr>
          <w:rFonts w:ascii="Arial" w:hAnsi="Arial" w:cs="Arial"/>
          <w:sz w:val="20"/>
          <w:szCs w:val="20"/>
        </w:rPr>
      </w:pPr>
    </w:p>
    <w:p w14:paraId="7E812D95" w14:textId="77777777" w:rsidR="00B72E33" w:rsidRPr="00767ABF" w:rsidRDefault="00B72E33" w:rsidP="00B72E33">
      <w:pPr>
        <w:pStyle w:val="Heading2"/>
        <w:rPr>
          <w:rFonts w:ascii="Arial" w:hAnsi="Arial" w:cs="Arial"/>
          <w:sz w:val="20"/>
          <w:szCs w:val="20"/>
        </w:rPr>
      </w:pPr>
      <w:bookmarkStart w:id="28" w:name="_Toc349911499"/>
      <w:bookmarkStart w:id="29" w:name="_Toc410379455"/>
      <w:bookmarkStart w:id="30" w:name="_Toc453753512"/>
      <w:bookmarkStart w:id="31" w:name="_Toc481009564"/>
      <w:bookmarkStart w:id="32" w:name="_Toc523398274"/>
      <w:r w:rsidRPr="00767ABF">
        <w:rPr>
          <w:rFonts w:ascii="Arial" w:hAnsi="Arial" w:cs="Arial"/>
          <w:sz w:val="20"/>
          <w:szCs w:val="20"/>
        </w:rPr>
        <w:t xml:space="preserve">Source </w:t>
      </w:r>
      <w:r w:rsidR="00F36C4B" w:rsidRPr="00767ABF">
        <w:rPr>
          <w:rFonts w:ascii="Arial" w:hAnsi="Arial" w:cs="Arial"/>
          <w:sz w:val="20"/>
          <w:szCs w:val="20"/>
        </w:rPr>
        <w:t>Code</w:t>
      </w:r>
      <w:r w:rsidRPr="00767ABF">
        <w:rPr>
          <w:rFonts w:ascii="Arial" w:hAnsi="Arial" w:cs="Arial"/>
          <w:sz w:val="20"/>
          <w:szCs w:val="20"/>
        </w:rPr>
        <w:t xml:space="preserve"> </w:t>
      </w:r>
      <w:bookmarkEnd w:id="25"/>
      <w:bookmarkEnd w:id="28"/>
      <w:bookmarkEnd w:id="29"/>
      <w:bookmarkEnd w:id="30"/>
      <w:bookmarkEnd w:id="31"/>
      <w:r w:rsidR="00F36C4B" w:rsidRPr="00767ABF">
        <w:rPr>
          <w:rFonts w:ascii="Arial" w:hAnsi="Arial" w:cs="Arial"/>
          <w:sz w:val="20"/>
          <w:szCs w:val="20"/>
        </w:rPr>
        <w:t>Solutions</w:t>
      </w:r>
      <w:bookmarkEnd w:id="32"/>
    </w:p>
    <w:p w14:paraId="3CBE9B0D" w14:textId="77777777" w:rsidR="00B72E33" w:rsidRPr="00767ABF" w:rsidRDefault="00B72E33" w:rsidP="00B72E33">
      <w:pPr>
        <w:pStyle w:val="02BodyCopy"/>
        <w:rPr>
          <w:rFonts w:ascii="Arial" w:hAnsi="Arial" w:cs="Arial"/>
          <w:sz w:val="20"/>
          <w:lang w:val="en-US"/>
        </w:rPr>
      </w:pPr>
    </w:p>
    <w:p w14:paraId="774F072E" w14:textId="5FB9D757" w:rsidR="00B72E33" w:rsidRPr="00767ABF" w:rsidDel="00344C42" w:rsidRDefault="00117B7D" w:rsidP="00B72E33">
      <w:pPr>
        <w:pStyle w:val="02BodyCopy"/>
        <w:rPr>
          <w:del w:id="33" w:author="Lunde, Andrew" w:date="2018-08-01T17:42:00Z"/>
          <w:rFonts w:ascii="Arial" w:hAnsi="Arial" w:cs="Arial"/>
          <w:sz w:val="20"/>
          <w:lang w:val="en-US"/>
        </w:rPr>
      </w:pPr>
      <w:r w:rsidRPr="00767ABF">
        <w:rPr>
          <w:rFonts w:ascii="Arial" w:hAnsi="Arial" w:cs="Arial"/>
          <w:sz w:val="20"/>
          <w:lang w:val="en-US"/>
        </w:rPr>
        <w:t xml:space="preserve">The source code repository for the first part of this exercise with the python module disabled can be found </w:t>
      </w:r>
      <w:r w:rsidR="00B72E33" w:rsidRPr="00767ABF">
        <w:rPr>
          <w:rFonts w:ascii="Arial" w:hAnsi="Arial" w:cs="Arial"/>
          <w:sz w:val="20"/>
          <w:lang w:val="en-US"/>
        </w:rPr>
        <w:t xml:space="preserve">in the following webpage.  </w:t>
      </w:r>
    </w:p>
    <w:p w14:paraId="140348D4" w14:textId="5D0DA403" w:rsidR="00344C42" w:rsidRPr="00767ABF" w:rsidRDefault="00344C42" w:rsidP="00B72E33">
      <w:pPr>
        <w:pStyle w:val="02BodyCopy"/>
        <w:rPr>
          <w:ins w:id="34" w:author="Lunde, Andrew" w:date="2018-08-01T17:42:00Z"/>
          <w:rFonts w:ascii="Arial" w:hAnsi="Arial" w:cs="Arial"/>
          <w:sz w:val="20"/>
          <w:lang w:val="en-US"/>
        </w:rPr>
      </w:pPr>
    </w:p>
    <w:p w14:paraId="6F59ED5D" w14:textId="77777777" w:rsidR="00344C42" w:rsidRPr="00767ABF" w:rsidRDefault="00344C42" w:rsidP="00B72E33">
      <w:pPr>
        <w:pStyle w:val="02BodyCopy"/>
        <w:rPr>
          <w:ins w:id="35" w:author="Lunde, Andrew" w:date="2018-08-01T17:42:00Z"/>
          <w:rFonts w:ascii="Arial" w:hAnsi="Arial" w:cs="Arial"/>
          <w:sz w:val="20"/>
          <w:lang w:val="en-US"/>
        </w:rPr>
      </w:pPr>
    </w:p>
    <w:p w14:paraId="1E6403C6" w14:textId="61B1CE0D" w:rsidR="00161CE6" w:rsidRPr="00767ABF" w:rsidRDefault="00BC7281" w:rsidP="00B72E33">
      <w:pPr>
        <w:pStyle w:val="02BodyCopy"/>
        <w:rPr>
          <w:ins w:id="36" w:author="Lunde, Andrew" w:date="2018-08-01T17:42:00Z"/>
          <w:rFonts w:ascii="Arial" w:hAnsi="Arial" w:cs="Arial"/>
          <w:sz w:val="20"/>
          <w:lang w:val="en-US"/>
        </w:rPr>
      </w:pPr>
      <w:hyperlink r:id="rId12" w:history="1">
        <w:r w:rsidR="00800D33" w:rsidRPr="00767ABF">
          <w:rPr>
            <w:rStyle w:val="Hyperlink"/>
            <w:rFonts w:ascii="Arial" w:hAnsi="Arial" w:cs="Arial"/>
            <w:sz w:val="20"/>
            <w:lang w:val="en-US"/>
          </w:rPr>
          <w:t>https://github.com/alundesap/TechEd2018.DAT368</w:t>
        </w:r>
      </w:hyperlink>
    </w:p>
    <w:p w14:paraId="794DF49E" w14:textId="77777777" w:rsidR="00226115" w:rsidRPr="00767ABF" w:rsidDel="00226115" w:rsidRDefault="00226115" w:rsidP="00B72E33">
      <w:pPr>
        <w:pStyle w:val="02BodyCopy"/>
        <w:rPr>
          <w:del w:id="37" w:author="Lunde, Andrew" w:date="2018-08-01T17:42:00Z"/>
          <w:rFonts w:ascii="Arial" w:hAnsi="Arial" w:cs="Arial"/>
          <w:sz w:val="20"/>
          <w:lang w:val="en-US"/>
        </w:rPr>
      </w:pPr>
    </w:p>
    <w:p w14:paraId="1FE9FED4" w14:textId="77777777" w:rsidR="006A5067" w:rsidRPr="00767ABF" w:rsidRDefault="006A5067" w:rsidP="00B72E33">
      <w:pPr>
        <w:pStyle w:val="02BodyCopy"/>
        <w:rPr>
          <w:rFonts w:ascii="Arial" w:hAnsi="Arial" w:cs="Arial"/>
          <w:sz w:val="20"/>
          <w:lang w:val="en-US"/>
        </w:rPr>
      </w:pPr>
    </w:p>
    <w:p w14:paraId="6EE1CE00" w14:textId="050E324E" w:rsidR="00B72E33" w:rsidRPr="00767ABF" w:rsidRDefault="00B72E33" w:rsidP="00B72E33">
      <w:pPr>
        <w:pStyle w:val="02BodyCopy"/>
        <w:rPr>
          <w:rFonts w:ascii="Arial" w:hAnsi="Arial" w:cs="Arial"/>
          <w:sz w:val="20"/>
          <w:lang w:val="en-US"/>
        </w:rPr>
      </w:pPr>
      <w:r w:rsidRPr="00767ABF">
        <w:rPr>
          <w:rFonts w:ascii="Arial" w:hAnsi="Arial" w:cs="Arial"/>
          <w:sz w:val="20"/>
          <w:lang w:val="en-US"/>
        </w:rPr>
        <w:t xml:space="preserve">In </w:t>
      </w:r>
      <w:r w:rsidR="00117B7D" w:rsidRPr="00767ABF">
        <w:rPr>
          <w:rFonts w:ascii="Arial" w:hAnsi="Arial" w:cs="Arial"/>
          <w:sz w:val="20"/>
          <w:lang w:val="en-US"/>
        </w:rPr>
        <w:t>exercise #3 we will switch to another branch of the project where the python module is enabled</w:t>
      </w:r>
      <w:r w:rsidRPr="00767ABF">
        <w:rPr>
          <w:rFonts w:ascii="Arial" w:hAnsi="Arial" w:cs="Arial"/>
          <w:sz w:val="20"/>
          <w:lang w:val="en-US"/>
        </w:rPr>
        <w:t>.</w:t>
      </w:r>
    </w:p>
    <w:p w14:paraId="67A8BEAC" w14:textId="77777777" w:rsidR="00B72E33" w:rsidRPr="00767ABF" w:rsidRDefault="00B72E33" w:rsidP="00B72E33">
      <w:pPr>
        <w:pStyle w:val="02BodyCopy"/>
        <w:rPr>
          <w:rFonts w:ascii="Arial" w:hAnsi="Arial" w:cs="Arial"/>
          <w:sz w:val="20"/>
          <w:lang w:val="en-US"/>
        </w:rPr>
      </w:pPr>
    </w:p>
    <w:p w14:paraId="4FA7C33F" w14:textId="7E2DAF3F" w:rsidR="005F3B08" w:rsidRPr="00767ABF" w:rsidDel="00161CE6" w:rsidRDefault="00B72E33">
      <w:pPr>
        <w:pStyle w:val="02BodyCopy"/>
        <w:rPr>
          <w:del w:id="38" w:author="Lunde, Andrew" w:date="2018-08-01T15:35:00Z"/>
          <w:rFonts w:ascii="Arial" w:hAnsi="Arial" w:cs="Arial"/>
          <w:sz w:val="20"/>
          <w:lang w:val="en-US"/>
        </w:rPr>
      </w:pPr>
      <w:r w:rsidRPr="00767ABF">
        <w:rPr>
          <w:rFonts w:ascii="Arial" w:hAnsi="Arial" w:cs="Arial"/>
          <w:sz w:val="20"/>
          <w:lang w:val="en-US"/>
        </w:rPr>
        <w:t xml:space="preserve">Open the browser and enter the following URL to access the </w:t>
      </w:r>
      <w:r w:rsidR="00800D33" w:rsidRPr="00767ABF">
        <w:rPr>
          <w:rFonts w:ascii="Arial" w:hAnsi="Arial" w:cs="Arial"/>
          <w:sz w:val="20"/>
          <w:lang w:val="en-US"/>
        </w:rPr>
        <w:t>python enabled solution</w:t>
      </w:r>
      <w:r w:rsidRPr="00767ABF">
        <w:rPr>
          <w:rFonts w:ascii="Arial" w:hAnsi="Arial" w:cs="Arial"/>
          <w:sz w:val="20"/>
          <w:lang w:val="en-US"/>
        </w:rPr>
        <w:t xml:space="preserve"> web page </w:t>
      </w:r>
      <w:del w:id="39" w:author="Lunde, Andrew" w:date="2018-08-01T15:35:00Z">
        <w:r w:rsidR="00D66CB9" w:rsidRPr="00767ABF" w:rsidDel="00161CE6">
          <w:rPr>
            <w:rStyle w:val="Hyperlink"/>
            <w:rFonts w:ascii="Arial" w:hAnsi="Arial" w:cs="Arial"/>
            <w:sz w:val="20"/>
          </w:rPr>
          <w:fldChar w:fldCharType="begin"/>
        </w:r>
        <w:r w:rsidR="00D66CB9" w:rsidRPr="00767ABF" w:rsidDel="00161CE6">
          <w:rPr>
            <w:rStyle w:val="Hyperlink"/>
            <w:rFonts w:ascii="Arial" w:hAnsi="Arial" w:cs="Arial"/>
            <w:sz w:val="20"/>
            <w:lang w:val="en-US"/>
          </w:rPr>
          <w:delInstrText xml:space="preserve"> HYPERLINK "https://github.com/jungsap/TechEd2018.DAT260/tree/solution" </w:delInstrText>
        </w:r>
        <w:r w:rsidR="00D66CB9" w:rsidRPr="00767ABF" w:rsidDel="00161CE6">
          <w:rPr>
            <w:rStyle w:val="Hyperlink"/>
            <w:rFonts w:ascii="Arial" w:hAnsi="Arial" w:cs="Arial"/>
            <w:sz w:val="20"/>
          </w:rPr>
          <w:fldChar w:fldCharType="separate"/>
        </w:r>
        <w:r w:rsidR="006A5067" w:rsidRPr="00767ABF" w:rsidDel="00161CE6">
          <w:rPr>
            <w:rStyle w:val="Hyperlink"/>
            <w:rFonts w:ascii="Arial" w:hAnsi="Arial" w:cs="Arial"/>
            <w:sz w:val="20"/>
            <w:lang w:val="en-US"/>
          </w:rPr>
          <w:delText>https://github.com/jungsap/TechEd2018.DAT260/tree/solution</w:delText>
        </w:r>
        <w:r w:rsidR="00D66CB9" w:rsidRPr="00767ABF" w:rsidDel="00161CE6">
          <w:rPr>
            <w:rStyle w:val="Hyperlink"/>
            <w:rFonts w:ascii="Arial" w:hAnsi="Arial" w:cs="Arial"/>
            <w:sz w:val="20"/>
          </w:rPr>
          <w:fldChar w:fldCharType="end"/>
        </w:r>
      </w:del>
    </w:p>
    <w:p w14:paraId="71FA1DE7" w14:textId="404B37E4" w:rsidR="006A5067" w:rsidRPr="00767ABF" w:rsidRDefault="006A5067" w:rsidP="00161CE6">
      <w:pPr>
        <w:pStyle w:val="02BodyCopy"/>
        <w:rPr>
          <w:rFonts w:ascii="Arial" w:hAnsi="Arial" w:cs="Arial"/>
          <w:sz w:val="20"/>
          <w:lang w:val="en-US"/>
        </w:rPr>
      </w:pPr>
    </w:p>
    <w:p w14:paraId="689B3F25" w14:textId="77777777" w:rsidR="00344C42" w:rsidRPr="00767ABF" w:rsidRDefault="00344C42" w:rsidP="00B72E33">
      <w:pPr>
        <w:pStyle w:val="02BodyCopy"/>
        <w:rPr>
          <w:ins w:id="40" w:author="Lunde, Andrew" w:date="2018-08-01T17:42:00Z"/>
          <w:rFonts w:ascii="Arial" w:hAnsi="Arial" w:cs="Arial"/>
          <w:sz w:val="20"/>
          <w:lang w:val="en-US"/>
        </w:rPr>
      </w:pPr>
    </w:p>
    <w:p w14:paraId="235A14D7" w14:textId="3EEFEA8D" w:rsidR="00B72E33" w:rsidRPr="00767ABF" w:rsidRDefault="00226115" w:rsidP="00B72E33">
      <w:pPr>
        <w:pStyle w:val="02BodyCopy"/>
        <w:rPr>
          <w:rFonts w:ascii="Arial" w:hAnsi="Arial" w:cs="Arial"/>
          <w:sz w:val="20"/>
          <w:lang w:val="en-US"/>
        </w:rPr>
      </w:pPr>
      <w:ins w:id="41" w:author="Lunde, Andrew" w:date="2018-08-01T17:42:00Z">
        <w:r w:rsidRPr="00767ABF">
          <w:rPr>
            <w:rFonts w:ascii="Arial" w:hAnsi="Arial" w:cs="Arial"/>
            <w:sz w:val="20"/>
            <w:lang w:val="en-US"/>
          </w:rPr>
          <w:fldChar w:fldCharType="begin"/>
        </w:r>
        <w:r w:rsidRPr="00767ABF">
          <w:rPr>
            <w:rFonts w:ascii="Arial" w:hAnsi="Arial" w:cs="Arial"/>
            <w:sz w:val="20"/>
            <w:lang w:val="en-US"/>
          </w:rPr>
          <w:instrText xml:space="preserve"> HYPERLINK "</w:instrText>
        </w:r>
      </w:ins>
      <w:ins w:id="42" w:author="Lunde, Andrew" w:date="2018-08-01T15:35:00Z">
        <w:r w:rsidRPr="00767ABF">
          <w:rPr>
            <w:rFonts w:ascii="Arial" w:hAnsi="Arial" w:cs="Arial"/>
            <w:sz w:val="20"/>
            <w:lang w:val="en-US"/>
          </w:rPr>
          <w:instrText>https://github.com/alundesap/TechEd2018.DAT368/tree/solution</w:instrText>
        </w:r>
      </w:ins>
      <w:ins w:id="43" w:author="Lunde, Andrew" w:date="2018-08-01T17:42:00Z">
        <w:r w:rsidRPr="00767ABF">
          <w:rPr>
            <w:rFonts w:ascii="Arial" w:hAnsi="Arial" w:cs="Arial"/>
            <w:sz w:val="20"/>
            <w:lang w:val="en-US"/>
          </w:rPr>
          <w:instrText xml:space="preserve">" </w:instrText>
        </w:r>
        <w:r w:rsidRPr="00767ABF">
          <w:rPr>
            <w:rFonts w:ascii="Arial" w:hAnsi="Arial" w:cs="Arial"/>
            <w:sz w:val="20"/>
            <w:lang w:val="en-US"/>
          </w:rPr>
          <w:fldChar w:fldCharType="separate"/>
        </w:r>
      </w:ins>
      <w:ins w:id="44" w:author="Lunde, Andrew" w:date="2018-08-01T15:35:00Z">
        <w:r w:rsidRPr="00767ABF">
          <w:rPr>
            <w:rStyle w:val="Hyperlink"/>
            <w:rFonts w:ascii="Arial" w:hAnsi="Arial" w:cs="Arial"/>
            <w:sz w:val="20"/>
            <w:lang w:val="en-US"/>
          </w:rPr>
          <w:t>https://github.com/alundesap/TechEd2018.DAT368/tree/solution</w:t>
        </w:r>
      </w:ins>
      <w:ins w:id="45" w:author="Lunde, Andrew" w:date="2018-08-01T17:42:00Z">
        <w:r w:rsidRPr="00767ABF">
          <w:rPr>
            <w:rFonts w:ascii="Arial" w:hAnsi="Arial" w:cs="Arial"/>
            <w:sz w:val="20"/>
            <w:lang w:val="en-US"/>
          </w:rPr>
          <w:fldChar w:fldCharType="end"/>
        </w:r>
      </w:ins>
    </w:p>
    <w:p w14:paraId="15060276" w14:textId="2299172D" w:rsidR="00BF24F6" w:rsidRPr="00767ABF" w:rsidRDefault="00BF24F6" w:rsidP="00B72E33">
      <w:pPr>
        <w:pStyle w:val="02BodyCopy"/>
        <w:rPr>
          <w:rFonts w:ascii="Arial" w:hAnsi="Arial" w:cs="Arial"/>
          <w:sz w:val="20"/>
          <w:lang w:val="en-US"/>
        </w:rPr>
      </w:pPr>
    </w:p>
    <w:p w14:paraId="661AD690" w14:textId="4F671D56" w:rsidR="00BF24F6" w:rsidRPr="00767ABF" w:rsidRDefault="008556DB" w:rsidP="00B72E33">
      <w:pPr>
        <w:pStyle w:val="02BodyCopy"/>
        <w:rPr>
          <w:rFonts w:ascii="Arial" w:hAnsi="Arial" w:cs="Arial"/>
          <w:sz w:val="20"/>
          <w:lang w:val="en-US"/>
        </w:rPr>
      </w:pPr>
      <w:r w:rsidRPr="00767ABF">
        <w:rPr>
          <w:rFonts w:ascii="Arial" w:hAnsi="Arial" w:cs="Arial"/>
          <w:sz w:val="20"/>
          <w:lang w:val="en-US"/>
        </w:rPr>
        <w:t>Updated versions of this exercise document and presentation are available</w:t>
      </w:r>
      <w:r w:rsidR="00A61D97" w:rsidRPr="00767ABF">
        <w:rPr>
          <w:rFonts w:ascii="Arial" w:hAnsi="Arial" w:cs="Arial"/>
          <w:sz w:val="20"/>
          <w:lang w:val="en-US"/>
        </w:rPr>
        <w:t xml:space="preserve"> here</w:t>
      </w:r>
      <w:r w:rsidRPr="00767ABF">
        <w:rPr>
          <w:rFonts w:ascii="Arial" w:hAnsi="Arial" w:cs="Arial"/>
          <w:sz w:val="20"/>
          <w:lang w:val="en-US"/>
        </w:rPr>
        <w:t>.</w:t>
      </w:r>
    </w:p>
    <w:p w14:paraId="49FB468B" w14:textId="6AAA0334" w:rsidR="008556DB" w:rsidRPr="00767ABF" w:rsidRDefault="008556DB" w:rsidP="00B72E33">
      <w:pPr>
        <w:pStyle w:val="02BodyCopy"/>
        <w:rPr>
          <w:rFonts w:ascii="Arial" w:hAnsi="Arial" w:cs="Arial"/>
          <w:sz w:val="20"/>
          <w:lang w:val="en-US"/>
        </w:rPr>
      </w:pPr>
    </w:p>
    <w:p w14:paraId="7B690F65" w14:textId="77777777" w:rsidR="00DF1500" w:rsidRPr="00767ABF" w:rsidRDefault="00BC7281" w:rsidP="00DF1500">
      <w:pPr>
        <w:rPr>
          <w:rFonts w:ascii="Arial" w:hAnsi="Arial" w:cs="Arial"/>
          <w:sz w:val="20"/>
        </w:rPr>
      </w:pPr>
      <w:hyperlink r:id="rId13" w:history="1">
        <w:r w:rsidR="008556DB" w:rsidRPr="00DF1500">
          <w:rPr>
            <w:rStyle w:val="Hyperlink"/>
            <w:rFonts w:ascii="Arial" w:hAnsi="Arial" w:cs="Arial"/>
            <w:sz w:val="20"/>
          </w:rPr>
          <w:t>DAT368_Exercises</w:t>
        </w:r>
      </w:hyperlink>
      <w:r w:rsidR="00DF1500">
        <w:rPr>
          <w:rFonts w:ascii="Arial" w:hAnsi="Arial" w:cs="Arial"/>
          <w:sz w:val="20"/>
        </w:rPr>
        <w:t xml:space="preserve"> (</w:t>
      </w:r>
      <w:r w:rsidR="00DF1500" w:rsidRPr="00DF1500">
        <w:rPr>
          <w:rFonts w:ascii="Arial" w:hAnsi="Arial" w:cs="Arial"/>
          <w:sz w:val="20"/>
          <w:highlight w:val="yellow"/>
        </w:rPr>
        <w:t>UPDATED</w:t>
      </w:r>
      <w:r w:rsidR="00DF1500">
        <w:rPr>
          <w:rFonts w:ascii="Arial" w:hAnsi="Arial" w:cs="Arial"/>
          <w:sz w:val="20"/>
        </w:rPr>
        <w:t>)</w:t>
      </w:r>
    </w:p>
    <w:p w14:paraId="1749D37C" w14:textId="6800ACEC" w:rsidR="008556DB" w:rsidRPr="00767ABF" w:rsidRDefault="008556DB" w:rsidP="00B72E33">
      <w:pPr>
        <w:pStyle w:val="02BodyCopy"/>
        <w:rPr>
          <w:rFonts w:ascii="Arial" w:hAnsi="Arial" w:cs="Arial"/>
          <w:sz w:val="20"/>
          <w:lang w:val="en-US"/>
        </w:rPr>
      </w:pPr>
    </w:p>
    <w:p w14:paraId="7CF6B644" w14:textId="1714E09E" w:rsidR="008556DB" w:rsidRPr="00767ABF" w:rsidRDefault="00BC7281" w:rsidP="00B72E33">
      <w:pPr>
        <w:pStyle w:val="02BodyCopy"/>
        <w:rPr>
          <w:rFonts w:ascii="Arial" w:hAnsi="Arial" w:cs="Arial"/>
          <w:sz w:val="20"/>
          <w:lang w:val="en-US"/>
        </w:rPr>
      </w:pPr>
      <w:hyperlink r:id="rId14" w:history="1">
        <w:r w:rsidR="008556DB" w:rsidRPr="00767ABF">
          <w:rPr>
            <w:rStyle w:val="Hyperlink"/>
            <w:rFonts w:ascii="Arial" w:hAnsi="Arial" w:cs="Arial"/>
            <w:sz w:val="20"/>
            <w:lang w:val="en-US"/>
          </w:rPr>
          <w:t>DAT368_Presentation</w:t>
        </w:r>
      </w:hyperlink>
    </w:p>
    <w:p w14:paraId="15C0AF85" w14:textId="4EB592D7" w:rsidR="00226115" w:rsidRDefault="00226115" w:rsidP="00BB5A2B">
      <w:pPr>
        <w:rPr>
          <w:rFonts w:ascii="Arial" w:hAnsi="Arial" w:cs="Arial"/>
          <w:sz w:val="20"/>
        </w:rPr>
      </w:pPr>
    </w:p>
    <w:p w14:paraId="1BB84D51" w14:textId="7258D74B" w:rsidR="003D5FE4" w:rsidRPr="00F62A7A" w:rsidRDefault="003D5FE4" w:rsidP="003D5FE4">
      <w:pPr>
        <w:pStyle w:val="Heading2"/>
        <w:rPr>
          <w:rFonts w:ascii="Arial" w:hAnsi="Arial" w:cs="Arial"/>
          <w:sz w:val="20"/>
          <w:szCs w:val="20"/>
          <w:highlight w:val="yellow"/>
        </w:rPr>
      </w:pPr>
      <w:bookmarkStart w:id="46" w:name="_Toc523398275"/>
      <w:r w:rsidRPr="00F62A7A">
        <w:rPr>
          <w:rFonts w:ascii="Arial" w:hAnsi="Arial" w:cs="Arial"/>
          <w:sz w:val="20"/>
          <w:szCs w:val="20"/>
          <w:highlight w:val="yellow"/>
        </w:rPr>
        <w:t>Time Considerations</w:t>
      </w:r>
      <w:bookmarkEnd w:id="46"/>
    </w:p>
    <w:p w14:paraId="3E92AB09" w14:textId="5B4CE685" w:rsidR="003D5FE4" w:rsidRPr="00F62A7A" w:rsidRDefault="00213401" w:rsidP="00BB5A2B">
      <w:pPr>
        <w:rPr>
          <w:rFonts w:ascii="Arial" w:hAnsi="Arial" w:cs="Arial"/>
          <w:sz w:val="20"/>
          <w:highlight w:val="yellow"/>
        </w:rPr>
      </w:pPr>
      <w:r w:rsidRPr="00F62A7A">
        <w:rPr>
          <w:rFonts w:ascii="Arial" w:hAnsi="Arial" w:cs="Arial"/>
          <w:sz w:val="20"/>
          <w:highlight w:val="yellow"/>
        </w:rPr>
        <w:t xml:space="preserve">If you are familiar with the SAP HANA Web IDE and the </w:t>
      </w:r>
      <w:proofErr w:type="spellStart"/>
      <w:r w:rsidRPr="00F62A7A">
        <w:rPr>
          <w:rFonts w:ascii="Arial" w:hAnsi="Arial" w:cs="Arial"/>
          <w:sz w:val="20"/>
          <w:highlight w:val="yellow"/>
        </w:rPr>
        <w:t>xs</w:t>
      </w:r>
      <w:proofErr w:type="spellEnd"/>
      <w:r w:rsidRPr="00F62A7A">
        <w:rPr>
          <w:rFonts w:ascii="Arial" w:hAnsi="Arial" w:cs="Arial"/>
          <w:sz w:val="20"/>
          <w:highlight w:val="yellow"/>
        </w:rPr>
        <w:t xml:space="preserve"> command line interface, you may consider skipping some sections of the exercises in the interests of time.</w:t>
      </w:r>
    </w:p>
    <w:p w14:paraId="303467FE" w14:textId="65863AE3" w:rsidR="00213401" w:rsidRPr="00F62A7A" w:rsidRDefault="00213401" w:rsidP="00BB5A2B">
      <w:pPr>
        <w:rPr>
          <w:rFonts w:ascii="Arial" w:hAnsi="Arial" w:cs="Arial"/>
          <w:sz w:val="20"/>
          <w:highlight w:val="yellow"/>
        </w:rPr>
      </w:pPr>
    </w:p>
    <w:p w14:paraId="698DF878" w14:textId="6C598010" w:rsidR="00213401" w:rsidRPr="00767ABF" w:rsidDel="00226115" w:rsidRDefault="00213401" w:rsidP="00BB5A2B">
      <w:pPr>
        <w:rPr>
          <w:del w:id="47" w:author="Lunde, Andrew" w:date="2018-08-01T17:42:00Z"/>
          <w:rFonts w:ascii="Arial" w:hAnsi="Arial" w:cs="Arial"/>
          <w:b/>
          <w:sz w:val="20"/>
        </w:rPr>
      </w:pPr>
      <w:r w:rsidRPr="00F62A7A">
        <w:rPr>
          <w:rFonts w:ascii="Arial" w:hAnsi="Arial" w:cs="Arial"/>
          <w:b/>
          <w:sz w:val="20"/>
          <w:highlight w:val="yellow"/>
        </w:rPr>
        <w:t>Be sure to start with the first exercise and complete all the steps until you come to a Time Check: notation.  Skip ahead to the point indicated and continue with the steps until you come to another Time C</w:t>
      </w:r>
      <w:r w:rsidR="005A504B" w:rsidRPr="00F62A7A">
        <w:rPr>
          <w:rFonts w:ascii="Arial" w:hAnsi="Arial" w:cs="Arial"/>
          <w:b/>
          <w:sz w:val="20"/>
          <w:highlight w:val="yellow"/>
        </w:rPr>
        <w:t>heck:</w:t>
      </w:r>
      <w:r w:rsidRPr="00F62A7A">
        <w:rPr>
          <w:rFonts w:ascii="Arial" w:hAnsi="Arial" w:cs="Arial"/>
          <w:b/>
          <w:sz w:val="20"/>
          <w:highlight w:val="yellow"/>
        </w:rPr>
        <w:t>.  This insures that you've completed the required</w:t>
      </w:r>
      <w:r w:rsidR="0041290A" w:rsidRPr="00F62A7A">
        <w:rPr>
          <w:rFonts w:ascii="Arial" w:hAnsi="Arial" w:cs="Arial"/>
          <w:b/>
          <w:sz w:val="20"/>
          <w:highlight w:val="yellow"/>
        </w:rPr>
        <w:t xml:space="preserve"> steps and </w:t>
      </w:r>
      <w:r w:rsidR="005A504B" w:rsidRPr="00F62A7A">
        <w:rPr>
          <w:rFonts w:ascii="Arial" w:hAnsi="Arial" w:cs="Arial"/>
          <w:b/>
          <w:sz w:val="20"/>
          <w:highlight w:val="yellow"/>
        </w:rPr>
        <w:t xml:space="preserve">have </w:t>
      </w:r>
      <w:r w:rsidR="0041290A" w:rsidRPr="00F62A7A">
        <w:rPr>
          <w:rFonts w:ascii="Arial" w:hAnsi="Arial" w:cs="Arial"/>
          <w:b/>
          <w:sz w:val="20"/>
          <w:highlight w:val="yellow"/>
        </w:rPr>
        <w:t>read the supporting discussion.</w:t>
      </w:r>
    </w:p>
    <w:p w14:paraId="51DE4190" w14:textId="77777777" w:rsidR="00B72E33" w:rsidRPr="00767ABF" w:rsidRDefault="00B72E33" w:rsidP="00BB5A2B">
      <w:pPr>
        <w:rPr>
          <w:rFonts w:ascii="Arial" w:hAnsi="Arial" w:cs="Arial"/>
          <w:b/>
          <w:bCs/>
          <w:caps/>
          <w:szCs w:val="20"/>
        </w:rPr>
      </w:pPr>
      <w:r w:rsidRPr="00767ABF">
        <w:rPr>
          <w:rFonts w:ascii="Arial" w:hAnsi="Arial" w:cs="Arial"/>
          <w:szCs w:val="20"/>
        </w:rPr>
        <w:br w:type="page"/>
      </w:r>
    </w:p>
    <w:p w14:paraId="568619C3" w14:textId="77777777" w:rsidR="00F039C4" w:rsidRPr="00767ABF" w:rsidRDefault="00F039C4" w:rsidP="00FD35DE">
      <w:pPr>
        <w:pStyle w:val="Heading1"/>
        <w:widowControl w:val="0"/>
        <w:rPr>
          <w:rFonts w:ascii="Arial" w:hAnsi="Arial" w:cs="Arial"/>
          <w:sz w:val="20"/>
          <w:szCs w:val="20"/>
        </w:rPr>
      </w:pPr>
      <w:bookmarkStart w:id="48" w:name="_Toc523398276"/>
      <w:r w:rsidRPr="00767ABF">
        <w:rPr>
          <w:rFonts w:ascii="Arial" w:hAnsi="Arial" w:cs="Arial"/>
          <w:sz w:val="20"/>
          <w:szCs w:val="20"/>
        </w:rPr>
        <w:lastRenderedPageBreak/>
        <w:t>E</w:t>
      </w:r>
      <w:r w:rsidR="00B5790C" w:rsidRPr="00767ABF">
        <w:rPr>
          <w:rFonts w:ascii="Arial" w:hAnsi="Arial" w:cs="Arial"/>
          <w:sz w:val="20"/>
          <w:szCs w:val="20"/>
        </w:rPr>
        <w:t>xercise</w:t>
      </w:r>
      <w:r w:rsidRPr="00767ABF">
        <w:rPr>
          <w:rFonts w:ascii="Arial" w:hAnsi="Arial" w:cs="Arial"/>
          <w:sz w:val="20"/>
          <w:szCs w:val="20"/>
        </w:rPr>
        <w:t xml:space="preserve"> 1</w:t>
      </w:r>
      <w:bookmarkEnd w:id="48"/>
    </w:p>
    <w:p w14:paraId="0027C9F1" w14:textId="14E25710" w:rsidR="008C1588" w:rsidRPr="00767ABF" w:rsidRDefault="00AD7043">
      <w:pPr>
        <w:rPr>
          <w:rFonts w:cs="Arial"/>
          <w:szCs w:val="20"/>
        </w:rPr>
        <w:pPrChange w:id="49" w:author="Lunde, Andrew" w:date="2018-08-02T16:59:00Z">
          <w:pPr>
            <w:pStyle w:val="020BulletIndent1"/>
            <w:numPr>
              <w:numId w:val="0"/>
            </w:numPr>
            <w:ind w:left="0" w:firstLine="0"/>
          </w:pPr>
        </w:pPrChange>
      </w:pPr>
      <w:ins w:id="50" w:author="Lunde, Andrew" w:date="2018-08-02T16:57:00Z">
        <w:r w:rsidRPr="00767ABF">
          <w:rPr>
            <w:rFonts w:ascii="Arial" w:hAnsi="Arial" w:cs="Arial"/>
            <w:sz w:val="20"/>
            <w:szCs w:val="20"/>
            <w:rPrChange w:id="51" w:author="Lunde, Andrew" w:date="2018-08-02T16:57:00Z">
              <w:rPr/>
            </w:rPrChange>
          </w:rPr>
          <w:t xml:space="preserve">During this exercise it's important to understand that the primary tool that SAP provides for micro-service application development is a convenient front end to the server's underlying activities.   We can perform the same activities manually with the command line interface by </w:t>
        </w:r>
        <w:proofErr w:type="spellStart"/>
        <w:r w:rsidRPr="00767ABF">
          <w:rPr>
            <w:rFonts w:ascii="Arial" w:hAnsi="Arial" w:cs="Arial"/>
            <w:sz w:val="20"/>
            <w:szCs w:val="20"/>
            <w:rPrChange w:id="52" w:author="Lunde, Andrew" w:date="2018-08-02T16:57:00Z">
              <w:rPr/>
            </w:rPrChange>
          </w:rPr>
          <w:t>ssh'ing</w:t>
        </w:r>
        <w:proofErr w:type="spellEnd"/>
        <w:r w:rsidRPr="00767ABF">
          <w:rPr>
            <w:rFonts w:ascii="Arial" w:hAnsi="Arial" w:cs="Arial"/>
            <w:sz w:val="20"/>
            <w:szCs w:val="20"/>
            <w:rPrChange w:id="53" w:author="Lunde, Andrew" w:date="2018-08-02T16:57:00Z">
              <w:rPr/>
            </w:rPrChange>
          </w:rPr>
          <w:t xml:space="preserve"> into the server itself.  We will be jumping back and forth from the Web</w:t>
        </w:r>
      </w:ins>
      <w:r w:rsidR="00026DF9" w:rsidRPr="00767ABF">
        <w:rPr>
          <w:rFonts w:ascii="Arial" w:hAnsi="Arial" w:cs="Arial"/>
          <w:sz w:val="20"/>
          <w:szCs w:val="20"/>
        </w:rPr>
        <w:t xml:space="preserve"> </w:t>
      </w:r>
      <w:ins w:id="54" w:author="Lunde, Andrew" w:date="2018-08-02T16:57:00Z">
        <w:r w:rsidRPr="00767ABF">
          <w:rPr>
            <w:rFonts w:ascii="Arial" w:hAnsi="Arial" w:cs="Arial"/>
            <w:sz w:val="20"/>
            <w:szCs w:val="20"/>
            <w:rPrChange w:id="55" w:author="Lunde, Andrew" w:date="2018-08-02T16:57:00Z">
              <w:rPr/>
            </w:rPrChange>
          </w:rPr>
          <w:t>IDE and the XS CLI in order to get you comfortable with the concepts and our action</w:t>
        </w:r>
      </w:ins>
      <w:r w:rsidR="002D6B73" w:rsidRPr="00767ABF">
        <w:rPr>
          <w:rFonts w:ascii="Arial" w:hAnsi="Arial" w:cs="Arial"/>
          <w:sz w:val="20"/>
          <w:szCs w:val="20"/>
        </w:rPr>
        <w:t>’</w:t>
      </w:r>
      <w:ins w:id="56" w:author="Lunde, Andrew" w:date="2018-08-02T16:57:00Z">
        <w:r w:rsidRPr="00767ABF">
          <w:rPr>
            <w:rFonts w:ascii="Arial" w:hAnsi="Arial" w:cs="Arial"/>
            <w:sz w:val="20"/>
            <w:szCs w:val="20"/>
            <w:rPrChange w:id="57" w:author="Lunde, Andrew" w:date="2018-08-02T16:57:00Z">
              <w:rPr/>
            </w:rPrChange>
          </w:rPr>
          <w:t>s effects.</w:t>
        </w:r>
      </w:ins>
      <w:ins w:id="58" w:author="Lunde, Andrew" w:date="2018-08-02T16:59:00Z">
        <w:r w:rsidRPr="00767ABF">
          <w:rPr>
            <w:rFonts w:ascii="Arial" w:hAnsi="Arial" w:cs="Arial"/>
            <w:sz w:val="20"/>
            <w:szCs w:val="20"/>
          </w:rPr>
          <w:t xml:space="preserve">  First we’ll start with a project the doesn’t contain </w:t>
        </w:r>
      </w:ins>
      <w:r w:rsidR="00C100FB" w:rsidRPr="00767ABF">
        <w:rPr>
          <w:rFonts w:ascii="Arial" w:hAnsi="Arial" w:cs="Arial"/>
          <w:sz w:val="20"/>
          <w:szCs w:val="20"/>
        </w:rPr>
        <w:t>a</w:t>
      </w:r>
      <w:ins w:id="59" w:author="Lunde, Andrew" w:date="2018-08-02T16:59:00Z">
        <w:r w:rsidRPr="00767ABF">
          <w:rPr>
            <w:rFonts w:ascii="Arial" w:hAnsi="Arial" w:cs="Arial"/>
            <w:sz w:val="20"/>
            <w:szCs w:val="20"/>
          </w:rPr>
          <w:t xml:space="preserve"> Python module to get the feel of things.</w:t>
        </w:r>
      </w:ins>
    </w:p>
    <w:p w14:paraId="2FA58566" w14:textId="77777777" w:rsidR="008C1588" w:rsidRPr="00767ABF" w:rsidRDefault="008C1588" w:rsidP="008C1588">
      <w:pPr>
        <w:rPr>
          <w:rFonts w:ascii="Arial" w:hAnsi="Arial" w:cs="Arial"/>
          <w:sz w:val="20"/>
          <w:szCs w:val="20"/>
        </w:rPr>
      </w:pPr>
    </w:p>
    <w:p w14:paraId="71972F9E" w14:textId="6A9ADE8D" w:rsidR="00F36C4B" w:rsidRPr="00767ABF" w:rsidRDefault="00A125EA" w:rsidP="008C1588">
      <w:pPr>
        <w:rPr>
          <w:rFonts w:ascii="Arial" w:hAnsi="Arial" w:cs="Arial"/>
          <w:szCs w:val="20"/>
          <w:rPrChange w:id="60" w:author="Lunde, Andrew" w:date="2018-08-02T16:59:00Z">
            <w:rPr/>
          </w:rPrChange>
        </w:rPr>
      </w:pPr>
      <w:r w:rsidRPr="00F62A7A">
        <w:rPr>
          <w:rFonts w:ascii="Arial" w:hAnsi="Arial" w:cs="Arial"/>
          <w:b/>
          <w:sz w:val="20"/>
          <w:szCs w:val="20"/>
          <w:highlight w:val="yellow"/>
        </w:rPr>
        <w:t>Time Check</w:t>
      </w:r>
      <w:r w:rsidR="008C1588" w:rsidRPr="00767ABF">
        <w:rPr>
          <w:rFonts w:ascii="Arial" w:hAnsi="Arial" w:cs="Arial"/>
          <w:b/>
          <w:sz w:val="20"/>
          <w:szCs w:val="20"/>
        </w:rPr>
        <w:t>:</w:t>
      </w:r>
      <w:r w:rsidR="008C1588" w:rsidRPr="00767ABF">
        <w:rPr>
          <w:rFonts w:ascii="Arial" w:hAnsi="Arial" w:cs="Arial"/>
          <w:sz w:val="20"/>
          <w:szCs w:val="20"/>
        </w:rPr>
        <w:t xml:space="preserve"> If you are familiar </w:t>
      </w:r>
      <w:r w:rsidR="00026DF9" w:rsidRPr="00767ABF">
        <w:rPr>
          <w:rFonts w:ascii="Arial" w:hAnsi="Arial" w:cs="Arial"/>
          <w:sz w:val="20"/>
          <w:szCs w:val="20"/>
        </w:rPr>
        <w:t>with the functioning of the Web IDE</w:t>
      </w:r>
      <w:r w:rsidR="00BD0E54" w:rsidRPr="00767ABF">
        <w:rPr>
          <w:rFonts w:ascii="Arial" w:hAnsi="Arial" w:cs="Arial"/>
          <w:sz w:val="20"/>
          <w:szCs w:val="20"/>
        </w:rPr>
        <w:t xml:space="preserve"> you can save time by skipping to </w:t>
      </w:r>
      <w:hyperlink w:anchor="Exercise_1_2" w:history="1">
        <w:r w:rsidR="00BD0E54" w:rsidRPr="00767ABF">
          <w:rPr>
            <w:rStyle w:val="Hyperlink"/>
            <w:rFonts w:ascii="Arial" w:hAnsi="Arial" w:cs="Arial"/>
            <w:sz w:val="20"/>
            <w:szCs w:val="20"/>
          </w:rPr>
          <w:t>Ex</w:t>
        </w:r>
        <w:r w:rsidR="00BD0E54" w:rsidRPr="00767ABF">
          <w:rPr>
            <w:rStyle w:val="Hyperlink"/>
            <w:rFonts w:ascii="Arial" w:hAnsi="Arial" w:cs="Arial"/>
            <w:sz w:val="20"/>
            <w:szCs w:val="20"/>
          </w:rPr>
          <w:t>e</w:t>
        </w:r>
        <w:r w:rsidR="00BD0E54" w:rsidRPr="00767ABF">
          <w:rPr>
            <w:rStyle w:val="Hyperlink"/>
            <w:rFonts w:ascii="Arial" w:hAnsi="Arial" w:cs="Arial"/>
            <w:sz w:val="20"/>
            <w:szCs w:val="20"/>
          </w:rPr>
          <w:t>rcise 1.2.</w:t>
        </w:r>
      </w:hyperlink>
      <w:del w:id="61" w:author="Lunde, Andrew" w:date="2018-08-02T16:57:00Z">
        <w:r w:rsidR="00F36C4B" w:rsidRPr="00767ABF" w:rsidDel="00AD7043">
          <w:rPr>
            <w:rFonts w:ascii="Arial" w:hAnsi="Arial" w:cs="Arial"/>
            <w:sz w:val="20"/>
            <w:szCs w:val="20"/>
          </w:rPr>
          <w:delText>In this first exercise, we will connect to the SAP Web IDE for SAP HANA, run the new project wizard, and then create a Node.js module. At the end of this exercise you will be able to connect to your server via web browser and see a Hello World message from your Node.js service.</w:delText>
        </w:r>
      </w:del>
      <w:r w:rsidR="00F36C4B" w:rsidRPr="00767ABF">
        <w:rPr>
          <w:rFonts w:ascii="Arial" w:hAnsi="Arial" w:cs="Arial"/>
          <w:sz w:val="20"/>
          <w:szCs w:val="20"/>
        </w:rPr>
        <w:br/>
      </w:r>
    </w:p>
    <w:p w14:paraId="500AC22C" w14:textId="2C174C99" w:rsidR="00F36C4B" w:rsidRPr="00767ABF" w:rsidRDefault="00F36C4B" w:rsidP="00F36C4B">
      <w:pPr>
        <w:pStyle w:val="Heading2"/>
        <w:rPr>
          <w:rFonts w:ascii="Arial" w:hAnsi="Arial" w:cs="Arial"/>
          <w:sz w:val="20"/>
          <w:szCs w:val="20"/>
        </w:rPr>
      </w:pPr>
      <w:bookmarkStart w:id="62" w:name="_Toc396135286"/>
      <w:bookmarkStart w:id="63" w:name="_Toc424553567"/>
      <w:bookmarkStart w:id="64" w:name="_Toc523398277"/>
      <w:bookmarkStart w:id="65" w:name="_Toc453753517"/>
      <w:bookmarkStart w:id="66" w:name="_Toc481009567"/>
      <w:r w:rsidRPr="00767ABF">
        <w:rPr>
          <w:rFonts w:ascii="Arial" w:hAnsi="Arial" w:cs="Arial"/>
          <w:sz w:val="20"/>
          <w:szCs w:val="20"/>
        </w:rPr>
        <w:t xml:space="preserve">Exercise 1.1: </w:t>
      </w:r>
      <w:bookmarkEnd w:id="62"/>
      <w:bookmarkEnd w:id="63"/>
      <w:ins w:id="67" w:author="Lunde, Andrew" w:date="2018-08-02T16:58:00Z">
        <w:r w:rsidR="00AD7043" w:rsidRPr="00767ABF">
          <w:rPr>
            <w:rFonts w:ascii="Arial" w:hAnsi="Arial" w:cs="Arial"/>
            <w:sz w:val="20"/>
            <w:szCs w:val="20"/>
          </w:rPr>
          <w:t>MTA Project</w:t>
        </w:r>
      </w:ins>
      <w:del w:id="68" w:author="Lunde, Andrew" w:date="2018-08-02T16:58:00Z">
        <w:r w:rsidRPr="00767ABF" w:rsidDel="00AD7043">
          <w:rPr>
            <w:rFonts w:ascii="Arial" w:hAnsi="Arial" w:cs="Arial"/>
            <w:sz w:val="20"/>
            <w:szCs w:val="20"/>
          </w:rPr>
          <w:delText>Node.js Module</w:delText>
        </w:r>
      </w:del>
      <w:r w:rsidRPr="00767ABF">
        <w:rPr>
          <w:rFonts w:ascii="Arial" w:hAnsi="Arial" w:cs="Arial"/>
          <w:sz w:val="20"/>
          <w:szCs w:val="20"/>
        </w:rPr>
        <w:t xml:space="preserve"> </w:t>
      </w:r>
      <w:del w:id="69" w:author="Lunde, Andrew" w:date="2018-08-02T16:58:00Z">
        <w:r w:rsidRPr="00767ABF" w:rsidDel="00AD7043">
          <w:rPr>
            <w:rFonts w:ascii="Arial" w:hAnsi="Arial" w:cs="Arial"/>
            <w:sz w:val="20"/>
            <w:szCs w:val="20"/>
          </w:rPr>
          <w:delText>-</w:delText>
        </w:r>
      </w:del>
      <w:r w:rsidR="00BB5A2B" w:rsidRPr="00767ABF">
        <w:rPr>
          <w:rFonts w:ascii="Arial" w:hAnsi="Arial" w:cs="Arial"/>
          <w:sz w:val="20"/>
          <w:szCs w:val="20"/>
        </w:rPr>
        <w:t>-</w:t>
      </w:r>
      <w:r w:rsidRPr="00767ABF">
        <w:rPr>
          <w:rFonts w:ascii="Arial" w:hAnsi="Arial" w:cs="Arial"/>
          <w:sz w:val="20"/>
          <w:szCs w:val="20"/>
        </w:rPr>
        <w:t xml:space="preserve"> </w:t>
      </w:r>
      <w:ins w:id="70" w:author="Lunde, Andrew" w:date="2018-08-02T16:58:00Z">
        <w:r w:rsidR="00AD7043" w:rsidRPr="00767ABF">
          <w:rPr>
            <w:rFonts w:ascii="Arial" w:hAnsi="Arial" w:cs="Arial"/>
            <w:sz w:val="20"/>
            <w:szCs w:val="20"/>
          </w:rPr>
          <w:t>Web</w:t>
        </w:r>
      </w:ins>
      <w:r w:rsidR="00026DF9" w:rsidRPr="00767ABF">
        <w:rPr>
          <w:rFonts w:ascii="Arial" w:hAnsi="Arial" w:cs="Arial"/>
          <w:sz w:val="20"/>
          <w:szCs w:val="20"/>
        </w:rPr>
        <w:t xml:space="preserve"> </w:t>
      </w:r>
      <w:ins w:id="71" w:author="Lunde, Andrew" w:date="2018-08-02T16:58:00Z">
        <w:r w:rsidR="00AD7043" w:rsidRPr="00767ABF">
          <w:rPr>
            <w:rFonts w:ascii="Arial" w:hAnsi="Arial" w:cs="Arial"/>
            <w:sz w:val="20"/>
            <w:szCs w:val="20"/>
          </w:rPr>
          <w:t>IDE Usage</w:t>
        </w:r>
      </w:ins>
      <w:r w:rsidR="00A52AEE" w:rsidRPr="00767ABF">
        <w:rPr>
          <w:rFonts w:ascii="Arial" w:hAnsi="Arial" w:cs="Arial"/>
          <w:sz w:val="20"/>
          <w:szCs w:val="20"/>
        </w:rPr>
        <w:t xml:space="preserve"> and Limitations</w:t>
      </w:r>
      <w:bookmarkEnd w:id="64"/>
      <w:del w:id="72" w:author="Lunde, Andrew" w:date="2018-08-02T16:58:00Z">
        <w:r w:rsidRPr="00767ABF" w:rsidDel="00AD7043">
          <w:rPr>
            <w:rFonts w:ascii="Arial" w:hAnsi="Arial" w:cs="Arial"/>
            <w:sz w:val="20"/>
            <w:szCs w:val="20"/>
          </w:rPr>
          <w:delText>Hello World</w:delText>
        </w:r>
      </w:del>
      <w:bookmarkEnd w:id="65"/>
      <w:bookmarkEnd w:id="66"/>
    </w:p>
    <w:p w14:paraId="47C802E7" w14:textId="77777777" w:rsidR="00FD35DE" w:rsidRPr="00767ABF" w:rsidRDefault="00FD35DE" w:rsidP="00FD35DE">
      <w:pPr>
        <w:pStyle w:val="02BodyCopy"/>
        <w:rPr>
          <w:rFonts w:ascii="Arial" w:hAnsi="Arial" w:cs="Arial"/>
          <w:sz w:val="20"/>
          <w:lang w:val="en-US"/>
        </w:rPr>
      </w:pPr>
    </w:p>
    <w:tbl>
      <w:tblPr>
        <w:tblStyle w:val="TableGrid"/>
        <w:tblpPr w:leftFromText="180" w:rightFromText="180" w:vertAnchor="text" w:tblpY="1"/>
        <w:tblOverlap w:val="never"/>
        <w:tblW w:w="9180" w:type="dxa"/>
        <w:tblLayout w:type="fixed"/>
        <w:tblLook w:val="04A0" w:firstRow="1" w:lastRow="0" w:firstColumn="1" w:lastColumn="0" w:noHBand="0" w:noVBand="1"/>
        <w:tblPrChange w:id="73" w:author="Lunde, Andrew" w:date="2018-08-01T17:49:00Z">
          <w:tblPr>
            <w:tblStyle w:val="TableGrid"/>
            <w:tblW w:w="9202" w:type="dxa"/>
            <w:tblInd w:w="108" w:type="dxa"/>
            <w:tblLayout w:type="fixed"/>
            <w:tblLook w:val="04A0" w:firstRow="1" w:lastRow="0" w:firstColumn="1" w:lastColumn="0" w:noHBand="0" w:noVBand="1"/>
          </w:tblPr>
        </w:tblPrChange>
      </w:tblPr>
      <w:tblGrid>
        <w:gridCol w:w="3420"/>
        <w:gridCol w:w="5760"/>
        <w:tblGridChange w:id="74">
          <w:tblGrid>
            <w:gridCol w:w="1278"/>
            <w:gridCol w:w="18"/>
            <w:gridCol w:w="18"/>
            <w:gridCol w:w="2106"/>
            <w:gridCol w:w="1296"/>
            <w:gridCol w:w="4464"/>
            <w:gridCol w:w="1278"/>
            <w:gridCol w:w="18"/>
            <w:gridCol w:w="40"/>
          </w:tblGrid>
        </w:tblGridChange>
      </w:tblGrid>
      <w:tr w:rsidR="00FD35DE" w:rsidRPr="00767ABF" w14:paraId="280B2D2D" w14:textId="77777777" w:rsidTr="002439D3">
        <w:trPr>
          <w:trHeight w:val="583"/>
          <w:trPrChange w:id="75" w:author="Lunde, Andrew" w:date="2018-08-01T17:49:00Z">
            <w:trPr>
              <w:gridBefore w:val="3"/>
              <w:trHeight w:val="583"/>
            </w:trPr>
          </w:trPrChange>
        </w:trPr>
        <w:tc>
          <w:tcPr>
            <w:tcW w:w="3420" w:type="dxa"/>
            <w:tcBorders>
              <w:top w:val="nil"/>
              <w:left w:val="nil"/>
              <w:bottom w:val="single" w:sz="18" w:space="0" w:color="auto"/>
              <w:right w:val="single" w:sz="4" w:space="0" w:color="auto"/>
            </w:tcBorders>
            <w:shd w:val="clear" w:color="auto" w:fill="F0AB00" w:themeFill="accent1"/>
            <w:tcMar>
              <w:top w:w="0" w:type="dxa"/>
              <w:bottom w:w="0" w:type="dxa"/>
            </w:tcMar>
            <w:vAlign w:val="center"/>
            <w:tcPrChange w:id="76" w:author="Lunde, Andrew" w:date="2018-08-01T17:49:00Z">
              <w:tcPr>
                <w:tcW w:w="3402" w:type="dxa"/>
                <w:gridSpan w:val="2"/>
                <w:tcBorders>
                  <w:top w:val="nil"/>
                  <w:left w:val="nil"/>
                  <w:bottom w:val="single" w:sz="18" w:space="0" w:color="auto"/>
                  <w:right w:val="single" w:sz="4" w:space="0" w:color="auto"/>
                </w:tcBorders>
                <w:shd w:val="clear" w:color="auto" w:fill="F0AB00" w:themeFill="accent1"/>
                <w:tcMar>
                  <w:top w:w="0" w:type="dxa"/>
                  <w:bottom w:w="0" w:type="dxa"/>
                </w:tcMar>
                <w:vAlign w:val="center"/>
              </w:tcPr>
            </w:tcPrChange>
          </w:tcPr>
          <w:p w14:paraId="5F24277E" w14:textId="77777777" w:rsidR="00FD35DE" w:rsidRPr="00767ABF" w:rsidRDefault="00FD35DE" w:rsidP="002439D3">
            <w:pPr>
              <w:pStyle w:val="03TableHeadline"/>
              <w:rPr>
                <w:rFonts w:ascii="Arial" w:hAnsi="Arial" w:cs="Arial"/>
                <w:sz w:val="20"/>
                <w:szCs w:val="20"/>
              </w:rPr>
            </w:pPr>
            <w:r w:rsidRPr="00767ABF">
              <w:rPr>
                <w:rFonts w:ascii="Arial" w:hAnsi="Arial" w:cs="Arial"/>
                <w:sz w:val="20"/>
                <w:szCs w:val="20"/>
              </w:rPr>
              <w:t>Explanation</w:t>
            </w:r>
          </w:p>
        </w:tc>
        <w:tc>
          <w:tcPr>
            <w:tcW w:w="5760" w:type="dxa"/>
            <w:tcBorders>
              <w:top w:val="nil"/>
              <w:left w:val="single" w:sz="4" w:space="0" w:color="auto"/>
              <w:bottom w:val="single" w:sz="18" w:space="0" w:color="auto"/>
              <w:right w:val="nil"/>
            </w:tcBorders>
            <w:shd w:val="clear" w:color="auto" w:fill="F0AB00" w:themeFill="accent1"/>
            <w:tcMar>
              <w:top w:w="0" w:type="dxa"/>
              <w:bottom w:w="0" w:type="dxa"/>
            </w:tcMar>
            <w:vAlign w:val="center"/>
            <w:tcPrChange w:id="77" w:author="Lunde, Andrew" w:date="2018-08-01T17:49:00Z">
              <w:tcPr>
                <w:tcW w:w="5800" w:type="dxa"/>
                <w:gridSpan w:val="4"/>
                <w:tcBorders>
                  <w:top w:val="nil"/>
                  <w:left w:val="single" w:sz="4" w:space="0" w:color="auto"/>
                  <w:bottom w:val="single" w:sz="18" w:space="0" w:color="auto"/>
                  <w:right w:val="nil"/>
                </w:tcBorders>
                <w:shd w:val="clear" w:color="auto" w:fill="F0AB00" w:themeFill="accent1"/>
                <w:tcMar>
                  <w:top w:w="0" w:type="dxa"/>
                  <w:bottom w:w="0" w:type="dxa"/>
                </w:tcMar>
                <w:vAlign w:val="center"/>
              </w:tcPr>
            </w:tcPrChange>
          </w:tcPr>
          <w:p w14:paraId="090BE2DF" w14:textId="77777777" w:rsidR="00FD35DE" w:rsidRPr="00767ABF" w:rsidRDefault="00FD35DE" w:rsidP="002439D3">
            <w:pPr>
              <w:pStyle w:val="031TableSubheadline"/>
              <w:rPr>
                <w:rFonts w:ascii="Arial" w:hAnsi="Arial" w:cs="Arial"/>
                <w:b/>
                <w:sz w:val="20"/>
                <w:szCs w:val="20"/>
              </w:rPr>
            </w:pPr>
            <w:r w:rsidRPr="00767ABF">
              <w:rPr>
                <w:rFonts w:ascii="Arial" w:hAnsi="Arial" w:cs="Arial"/>
                <w:b/>
                <w:sz w:val="20"/>
                <w:szCs w:val="20"/>
              </w:rPr>
              <w:t>Screenshot</w:t>
            </w:r>
          </w:p>
        </w:tc>
      </w:tr>
      <w:tr w:rsidR="009A4D15" w:rsidRPr="00767ABF" w14:paraId="7278AF07" w14:textId="77777777" w:rsidTr="002439D3">
        <w:trPr>
          <w:trHeight w:val="1134"/>
          <w:trPrChange w:id="78" w:author="Lunde, Andrew" w:date="2018-08-01T17:49:00Z">
            <w:trPr>
              <w:gridBefore w:val="3"/>
              <w:trHeight w:val="1134"/>
            </w:trPr>
          </w:trPrChange>
        </w:trPr>
        <w:tc>
          <w:tcPr>
            <w:tcW w:w="3420" w:type="dxa"/>
            <w:tcBorders>
              <w:left w:val="nil"/>
              <w:bottom w:val="single" w:sz="4" w:space="0" w:color="auto"/>
            </w:tcBorders>
            <w:tcMar>
              <w:top w:w="108" w:type="dxa"/>
              <w:bottom w:w="108" w:type="dxa"/>
            </w:tcMar>
            <w:tcPrChange w:id="79" w:author="Lunde, Andrew" w:date="2018-08-01T17:49:00Z">
              <w:tcPr>
                <w:tcW w:w="3402" w:type="dxa"/>
                <w:gridSpan w:val="2"/>
                <w:tcBorders>
                  <w:left w:val="nil"/>
                </w:tcBorders>
                <w:tcMar>
                  <w:top w:w="108" w:type="dxa"/>
                  <w:bottom w:w="108" w:type="dxa"/>
                </w:tcMar>
              </w:tcPr>
            </w:tcPrChange>
          </w:tcPr>
          <w:p w14:paraId="4FD0D89C" w14:textId="7D320CD9" w:rsidR="009A4D15" w:rsidRPr="00767ABF" w:rsidRDefault="009A4D15" w:rsidP="002439D3">
            <w:pPr>
              <w:pStyle w:val="032TableBodCcopy"/>
              <w:numPr>
                <w:ilvl w:val="0"/>
                <w:numId w:val="4"/>
              </w:numPr>
              <w:rPr>
                <w:rFonts w:ascii="Arial" w:hAnsi="Arial" w:cs="Arial"/>
                <w:sz w:val="20"/>
                <w:szCs w:val="20"/>
              </w:rPr>
            </w:pPr>
            <w:r w:rsidRPr="00767ABF">
              <w:rPr>
                <w:rFonts w:ascii="Arial" w:hAnsi="Arial" w:cs="Arial"/>
                <w:sz w:val="20"/>
                <w:szCs w:val="20"/>
              </w:rPr>
              <w:t xml:space="preserve">Please click on the </w:t>
            </w:r>
            <w:r w:rsidRPr="00767ABF">
              <w:rPr>
                <w:rFonts w:ascii="Arial" w:hAnsi="Arial" w:cs="Arial"/>
                <w:b/>
                <w:sz w:val="20"/>
                <w:szCs w:val="20"/>
              </w:rPr>
              <w:t>Remote Login</w:t>
            </w:r>
            <w:r w:rsidRPr="00767ABF">
              <w:rPr>
                <w:rFonts w:ascii="Arial" w:hAnsi="Arial" w:cs="Arial"/>
                <w:sz w:val="20"/>
                <w:szCs w:val="20"/>
              </w:rPr>
              <w:t xml:space="preserve"> tile.  You will be a</w:t>
            </w:r>
            <w:r w:rsidR="00BB5A2B" w:rsidRPr="00767ABF">
              <w:rPr>
                <w:rFonts w:ascii="Arial" w:hAnsi="Arial" w:cs="Arial"/>
                <w:sz w:val="20"/>
                <w:szCs w:val="20"/>
              </w:rPr>
              <w:t>sked for username and password -</w:t>
            </w:r>
            <w:r w:rsidRPr="00767ABF">
              <w:rPr>
                <w:rFonts w:ascii="Arial" w:hAnsi="Arial" w:cs="Arial"/>
                <w:sz w:val="20"/>
                <w:szCs w:val="20"/>
              </w:rPr>
              <w:t xml:space="preserve"> please enter:</w:t>
            </w:r>
          </w:p>
          <w:p w14:paraId="19B52922" w14:textId="77777777" w:rsidR="00912C40" w:rsidRPr="00767ABF" w:rsidRDefault="00912C40" w:rsidP="00912C40">
            <w:pPr>
              <w:pStyle w:val="032TableBodCcopy"/>
              <w:rPr>
                <w:rFonts w:ascii="Arial" w:hAnsi="Arial" w:cs="Arial"/>
                <w:sz w:val="20"/>
                <w:szCs w:val="20"/>
              </w:rPr>
            </w:pPr>
          </w:p>
          <w:p w14:paraId="1A12BA88" w14:textId="77777777" w:rsidR="009A4D15" w:rsidRPr="00767ABF" w:rsidRDefault="009A4D15" w:rsidP="002439D3">
            <w:pPr>
              <w:pStyle w:val="032TableBodCcopy"/>
              <w:ind w:left="540"/>
              <w:rPr>
                <w:rFonts w:ascii="Arial" w:hAnsi="Arial" w:cs="Arial"/>
                <w:sz w:val="20"/>
                <w:szCs w:val="20"/>
              </w:rPr>
            </w:pPr>
            <w:r w:rsidRPr="00767ABF">
              <w:rPr>
                <w:rFonts w:ascii="Arial" w:hAnsi="Arial" w:cs="Arial"/>
                <w:b/>
                <w:sz w:val="20"/>
                <w:szCs w:val="20"/>
              </w:rPr>
              <w:t>.\student</w:t>
            </w:r>
            <w:r w:rsidRPr="00767ABF">
              <w:rPr>
                <w:rFonts w:ascii="Arial" w:hAnsi="Arial" w:cs="Arial"/>
                <w:sz w:val="20"/>
                <w:szCs w:val="20"/>
              </w:rPr>
              <w:t xml:space="preserve"> </w:t>
            </w:r>
            <w:r w:rsidRPr="00767ABF">
              <w:rPr>
                <w:rFonts w:ascii="Arial" w:hAnsi="Arial" w:cs="Arial"/>
                <w:sz w:val="20"/>
                <w:szCs w:val="20"/>
              </w:rPr>
              <w:br/>
              <w:t xml:space="preserve">with password: </w:t>
            </w:r>
            <w:r w:rsidRPr="00767ABF">
              <w:rPr>
                <w:rFonts w:ascii="Arial" w:hAnsi="Arial" w:cs="Arial"/>
                <w:b/>
                <w:sz w:val="20"/>
                <w:szCs w:val="20"/>
              </w:rPr>
              <w:t>Welcome</w:t>
            </w:r>
            <w:r w:rsidR="00C96E3F" w:rsidRPr="00767ABF">
              <w:rPr>
                <w:rFonts w:ascii="Arial" w:hAnsi="Arial" w:cs="Arial"/>
                <w:b/>
                <w:sz w:val="20"/>
                <w:szCs w:val="20"/>
              </w:rPr>
              <w:t>18</w:t>
            </w:r>
          </w:p>
        </w:tc>
        <w:tc>
          <w:tcPr>
            <w:tcW w:w="5760" w:type="dxa"/>
            <w:tcBorders>
              <w:bottom w:val="single" w:sz="4" w:space="0" w:color="auto"/>
              <w:right w:val="nil"/>
            </w:tcBorders>
            <w:tcMar>
              <w:top w:w="108" w:type="dxa"/>
              <w:bottom w:w="108" w:type="dxa"/>
            </w:tcMar>
            <w:tcPrChange w:id="80" w:author="Lunde, Andrew" w:date="2018-08-01T17:49:00Z">
              <w:tcPr>
                <w:tcW w:w="5800" w:type="dxa"/>
                <w:gridSpan w:val="4"/>
                <w:tcBorders>
                  <w:right w:val="nil"/>
                </w:tcBorders>
                <w:tcMar>
                  <w:top w:w="108" w:type="dxa"/>
                  <w:bottom w:w="108" w:type="dxa"/>
                </w:tcMar>
              </w:tcPr>
            </w:tcPrChange>
          </w:tcPr>
          <w:p w14:paraId="5B8AAF6C" w14:textId="77777777" w:rsidR="009A4D15" w:rsidRPr="00767ABF" w:rsidRDefault="009A4D15" w:rsidP="002439D3">
            <w:pPr>
              <w:pStyle w:val="032TableBodCcopy"/>
              <w:rPr>
                <w:rFonts w:ascii="Arial" w:hAnsi="Arial" w:cs="Arial"/>
                <w:noProof/>
                <w:sz w:val="20"/>
                <w:szCs w:val="20"/>
              </w:rPr>
            </w:pPr>
            <w:r w:rsidRPr="00767ABF">
              <w:rPr>
                <w:rFonts w:ascii="Arial" w:hAnsi="Arial" w:cs="Arial"/>
                <w:noProof/>
                <w:sz w:val="20"/>
                <w:szCs w:val="20"/>
              </w:rPr>
              <w:drawing>
                <wp:inline distT="0" distB="0" distL="0" distR="0" wp14:anchorId="186FA3C7" wp14:editId="74EC9C71">
                  <wp:extent cx="3545840" cy="1994535"/>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545840" cy="1994535"/>
                          </a:xfrm>
                          <a:prstGeom prst="rect">
                            <a:avLst/>
                          </a:prstGeom>
                        </pic:spPr>
                      </pic:pic>
                    </a:graphicData>
                  </a:graphic>
                </wp:inline>
              </w:drawing>
            </w:r>
          </w:p>
        </w:tc>
      </w:tr>
      <w:tr w:rsidR="002130D7" w:rsidRPr="00767ABF" w14:paraId="5E88D72F" w14:textId="77777777" w:rsidTr="002439D3">
        <w:trPr>
          <w:trHeight w:val="1134"/>
          <w:trPrChange w:id="81" w:author="Lunde, Andrew" w:date="2018-08-01T17:49:00Z">
            <w:trPr>
              <w:gridBefore w:val="3"/>
              <w:trHeight w:val="1134"/>
            </w:trPr>
          </w:trPrChange>
        </w:trPr>
        <w:tc>
          <w:tcPr>
            <w:tcW w:w="3420" w:type="dxa"/>
            <w:tcBorders>
              <w:left w:val="nil"/>
            </w:tcBorders>
            <w:tcMar>
              <w:top w:w="108" w:type="dxa"/>
              <w:bottom w:w="108" w:type="dxa"/>
            </w:tcMar>
            <w:tcPrChange w:id="82" w:author="Lunde, Andrew" w:date="2018-08-01T17:49:00Z">
              <w:tcPr>
                <w:tcW w:w="3402" w:type="dxa"/>
                <w:gridSpan w:val="2"/>
                <w:tcBorders>
                  <w:left w:val="nil"/>
                </w:tcBorders>
                <w:tcMar>
                  <w:top w:w="108" w:type="dxa"/>
                  <w:bottom w:w="108" w:type="dxa"/>
                </w:tcMar>
              </w:tcPr>
            </w:tcPrChange>
          </w:tcPr>
          <w:p w14:paraId="024CB20E" w14:textId="3835CA80" w:rsidR="002130D7" w:rsidRPr="00767ABF" w:rsidRDefault="002130D7" w:rsidP="002439D3">
            <w:pPr>
              <w:pStyle w:val="032TableBodCcopy"/>
              <w:numPr>
                <w:ilvl w:val="0"/>
                <w:numId w:val="4"/>
              </w:numPr>
              <w:ind w:left="459" w:hanging="283"/>
              <w:rPr>
                <w:rFonts w:ascii="Arial" w:hAnsi="Arial" w:cs="Arial"/>
                <w:sz w:val="20"/>
                <w:szCs w:val="20"/>
              </w:rPr>
            </w:pPr>
            <w:r w:rsidRPr="00767ABF">
              <w:rPr>
                <w:rFonts w:ascii="Arial" w:hAnsi="Arial" w:cs="Arial"/>
                <w:sz w:val="20"/>
                <w:szCs w:val="20"/>
              </w:rPr>
              <w:t>From your desktop launch the Google Chrome web browser.</w:t>
            </w:r>
          </w:p>
        </w:tc>
        <w:tc>
          <w:tcPr>
            <w:tcW w:w="5760" w:type="dxa"/>
            <w:tcBorders>
              <w:right w:val="nil"/>
            </w:tcBorders>
            <w:tcMar>
              <w:top w:w="108" w:type="dxa"/>
              <w:bottom w:w="108" w:type="dxa"/>
            </w:tcMar>
            <w:tcPrChange w:id="83" w:author="Lunde, Andrew" w:date="2018-08-01T17:49:00Z">
              <w:tcPr>
                <w:tcW w:w="5800" w:type="dxa"/>
                <w:gridSpan w:val="4"/>
                <w:tcBorders>
                  <w:right w:val="nil"/>
                </w:tcBorders>
                <w:tcMar>
                  <w:top w:w="108" w:type="dxa"/>
                  <w:bottom w:w="108" w:type="dxa"/>
                </w:tcMar>
              </w:tcPr>
            </w:tcPrChange>
          </w:tcPr>
          <w:p w14:paraId="53577DFB" w14:textId="63C2141C" w:rsidR="002130D7" w:rsidRPr="00767ABF" w:rsidRDefault="002130D7" w:rsidP="002439D3">
            <w:pPr>
              <w:pStyle w:val="032TableBodCcopy"/>
              <w:rPr>
                <w:rFonts w:ascii="Arial" w:hAnsi="Arial" w:cs="Arial"/>
                <w:noProof/>
                <w:sz w:val="20"/>
                <w:szCs w:val="20"/>
              </w:rPr>
            </w:pPr>
            <w:r w:rsidRPr="00767ABF">
              <w:rPr>
                <w:rFonts w:ascii="Arial" w:hAnsi="Arial" w:cs="Arial"/>
                <w:noProof/>
                <w:sz w:val="20"/>
                <w:szCs w:val="20"/>
              </w:rPr>
              <w:drawing>
                <wp:inline distT="0" distB="0" distL="0" distR="0" wp14:anchorId="278A61C5" wp14:editId="02D5961E">
                  <wp:extent cx="1714011" cy="2605088"/>
                  <wp:effectExtent l="0" t="0" r="635"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724870" cy="2621593"/>
                          </a:xfrm>
                          <a:prstGeom prst="rect">
                            <a:avLst/>
                          </a:prstGeom>
                        </pic:spPr>
                      </pic:pic>
                    </a:graphicData>
                  </a:graphic>
                </wp:inline>
              </w:drawing>
            </w:r>
          </w:p>
        </w:tc>
      </w:tr>
      <w:tr w:rsidR="00FD35DE" w:rsidRPr="00767ABF" w14:paraId="61E8D620" w14:textId="77777777" w:rsidTr="002439D3">
        <w:trPr>
          <w:trHeight w:val="1134"/>
          <w:trPrChange w:id="84" w:author="Lunde, Andrew" w:date="2018-08-01T17:49:00Z">
            <w:trPr>
              <w:gridBefore w:val="3"/>
              <w:trHeight w:val="1134"/>
            </w:trPr>
          </w:trPrChange>
        </w:trPr>
        <w:tc>
          <w:tcPr>
            <w:tcW w:w="3420" w:type="dxa"/>
            <w:tcBorders>
              <w:left w:val="nil"/>
            </w:tcBorders>
            <w:tcMar>
              <w:top w:w="108" w:type="dxa"/>
              <w:bottom w:w="108" w:type="dxa"/>
            </w:tcMar>
            <w:tcPrChange w:id="85" w:author="Lunde, Andrew" w:date="2018-08-01T17:49:00Z">
              <w:tcPr>
                <w:tcW w:w="3402" w:type="dxa"/>
                <w:gridSpan w:val="2"/>
                <w:tcBorders>
                  <w:left w:val="nil"/>
                </w:tcBorders>
                <w:tcMar>
                  <w:top w:w="108" w:type="dxa"/>
                  <w:bottom w:w="108" w:type="dxa"/>
                </w:tcMar>
              </w:tcPr>
            </w:tcPrChange>
          </w:tcPr>
          <w:p w14:paraId="0E84C535" w14:textId="190D9615" w:rsidR="00FD35DE" w:rsidRPr="00767ABF" w:rsidRDefault="002130D7" w:rsidP="002439D3">
            <w:pPr>
              <w:pStyle w:val="032TableBodCcopy"/>
              <w:ind w:left="459"/>
              <w:rPr>
                <w:rFonts w:ascii="Arial" w:hAnsi="Arial" w:cs="Arial"/>
                <w:sz w:val="20"/>
                <w:szCs w:val="20"/>
              </w:rPr>
            </w:pPr>
            <w:r w:rsidRPr="00767ABF">
              <w:rPr>
                <w:rFonts w:ascii="Arial" w:hAnsi="Arial" w:cs="Arial"/>
                <w:sz w:val="20"/>
                <w:szCs w:val="20"/>
              </w:rPr>
              <w:lastRenderedPageBreak/>
              <w:t>Launch the SAP Web IDE for SAP HANA at the following URL in your web browser.</w:t>
            </w:r>
            <w:r w:rsidRPr="00767ABF">
              <w:rPr>
                <w:rFonts w:ascii="Arial" w:hAnsi="Arial" w:cs="Arial"/>
                <w:sz w:val="20"/>
                <w:szCs w:val="20"/>
              </w:rPr>
              <w:br/>
            </w:r>
          </w:p>
          <w:p w14:paraId="168E4325" w14:textId="6ED35177" w:rsidR="00FD35DE" w:rsidRPr="00767ABF" w:rsidRDefault="00F36C4B" w:rsidP="002439D3">
            <w:pPr>
              <w:pStyle w:val="032TableBodCcopy"/>
              <w:ind w:left="459"/>
              <w:rPr>
                <w:rFonts w:ascii="Arial" w:hAnsi="Arial" w:cs="Arial"/>
                <w:b/>
                <w:sz w:val="20"/>
                <w:szCs w:val="20"/>
              </w:rPr>
            </w:pPr>
            <w:r w:rsidRPr="00767ABF">
              <w:rPr>
                <w:rFonts w:ascii="Arial" w:hAnsi="Arial" w:cs="Arial"/>
                <w:b/>
                <w:sz w:val="20"/>
                <w:szCs w:val="20"/>
              </w:rPr>
              <w:t>https://</w:t>
            </w:r>
            <w:r w:rsidR="002D3BF7" w:rsidRPr="00767ABF">
              <w:rPr>
                <w:rFonts w:ascii="Arial" w:hAnsi="Arial" w:cs="Arial"/>
                <w:b/>
                <w:sz w:val="20"/>
                <w:szCs w:val="20"/>
              </w:rPr>
              <w:fldChar w:fldCharType="begin"/>
            </w:r>
            <w:r w:rsidR="002D3BF7" w:rsidRPr="00767ABF">
              <w:rPr>
                <w:rFonts w:ascii="Arial" w:hAnsi="Arial" w:cs="Arial"/>
                <w:b/>
                <w:sz w:val="20"/>
                <w:szCs w:val="20"/>
              </w:rPr>
              <w:instrText xml:space="preserve"> DOCPROPERTY  HOSTNAME  \* MERGEFORMAT </w:instrText>
            </w:r>
            <w:r w:rsidR="002D3BF7" w:rsidRPr="00767ABF">
              <w:rPr>
                <w:rFonts w:ascii="Arial" w:hAnsi="Arial" w:cs="Arial"/>
                <w:b/>
                <w:sz w:val="20"/>
                <w:szCs w:val="20"/>
              </w:rPr>
              <w:fldChar w:fldCharType="separate"/>
            </w:r>
            <w:r w:rsidR="00597CE8" w:rsidRPr="00767ABF">
              <w:rPr>
                <w:rFonts w:ascii="Arial" w:hAnsi="Arial" w:cs="Arial"/>
                <w:b/>
                <w:sz w:val="20"/>
                <w:szCs w:val="20"/>
              </w:rPr>
              <w:t>wdflbmt0794.wdf.sap.corp</w:t>
            </w:r>
            <w:r w:rsidR="002D3BF7" w:rsidRPr="00767ABF">
              <w:rPr>
                <w:rFonts w:ascii="Arial" w:hAnsi="Arial" w:cs="Arial"/>
                <w:b/>
                <w:sz w:val="20"/>
                <w:szCs w:val="20"/>
              </w:rPr>
              <w:fldChar w:fldCharType="end"/>
            </w:r>
            <w:r w:rsidRPr="00767ABF">
              <w:rPr>
                <w:rFonts w:ascii="Arial" w:hAnsi="Arial" w:cs="Arial"/>
                <w:b/>
                <w:sz w:val="20"/>
                <w:szCs w:val="20"/>
              </w:rPr>
              <w:t>:</w:t>
            </w:r>
            <w:r w:rsidR="002D3BF7" w:rsidRPr="00767ABF">
              <w:rPr>
                <w:rFonts w:ascii="Arial" w:hAnsi="Arial" w:cs="Arial"/>
                <w:b/>
                <w:sz w:val="20"/>
                <w:szCs w:val="20"/>
              </w:rPr>
              <w:fldChar w:fldCharType="begin"/>
            </w:r>
            <w:r w:rsidR="002D3BF7" w:rsidRPr="00767ABF">
              <w:rPr>
                <w:rFonts w:ascii="Arial" w:hAnsi="Arial" w:cs="Arial"/>
                <w:b/>
                <w:sz w:val="20"/>
                <w:szCs w:val="20"/>
              </w:rPr>
              <w:instrText xml:space="preserve"> DOCPROPERTY  WEB_IDE_PORT  \* MERGEFORMAT </w:instrText>
            </w:r>
            <w:r w:rsidR="002D3BF7" w:rsidRPr="00767ABF">
              <w:rPr>
                <w:rFonts w:ascii="Arial" w:hAnsi="Arial" w:cs="Arial"/>
                <w:b/>
                <w:sz w:val="20"/>
                <w:szCs w:val="20"/>
              </w:rPr>
              <w:fldChar w:fldCharType="separate"/>
            </w:r>
            <w:r w:rsidR="00597CE8" w:rsidRPr="00767ABF">
              <w:rPr>
                <w:rFonts w:ascii="Arial" w:hAnsi="Arial" w:cs="Arial"/>
                <w:b/>
                <w:sz w:val="20"/>
                <w:szCs w:val="20"/>
              </w:rPr>
              <w:t>53075</w:t>
            </w:r>
            <w:r w:rsidR="002D3BF7" w:rsidRPr="00767ABF">
              <w:rPr>
                <w:rFonts w:ascii="Arial" w:hAnsi="Arial" w:cs="Arial"/>
                <w:b/>
                <w:sz w:val="20"/>
                <w:szCs w:val="20"/>
              </w:rPr>
              <w:fldChar w:fldCharType="end"/>
            </w:r>
            <w:r w:rsidRPr="00767ABF">
              <w:rPr>
                <w:rFonts w:ascii="Arial" w:hAnsi="Arial" w:cs="Arial"/>
                <w:b/>
                <w:sz w:val="20"/>
                <w:szCs w:val="20"/>
              </w:rPr>
              <w:t xml:space="preserve">/ </w:t>
            </w:r>
          </w:p>
        </w:tc>
        <w:tc>
          <w:tcPr>
            <w:tcW w:w="5760" w:type="dxa"/>
            <w:tcBorders>
              <w:right w:val="nil"/>
            </w:tcBorders>
            <w:tcMar>
              <w:top w:w="108" w:type="dxa"/>
              <w:bottom w:w="108" w:type="dxa"/>
            </w:tcMar>
            <w:tcPrChange w:id="86" w:author="Lunde, Andrew" w:date="2018-08-01T17:49:00Z">
              <w:tcPr>
                <w:tcW w:w="5800" w:type="dxa"/>
                <w:gridSpan w:val="4"/>
                <w:tcBorders>
                  <w:right w:val="nil"/>
                </w:tcBorders>
                <w:tcMar>
                  <w:top w:w="108" w:type="dxa"/>
                  <w:bottom w:w="108" w:type="dxa"/>
                </w:tcMar>
              </w:tcPr>
            </w:tcPrChange>
          </w:tcPr>
          <w:p w14:paraId="6AB2A174" w14:textId="1FED25AF" w:rsidR="00FD35DE" w:rsidRPr="00767ABF" w:rsidRDefault="002130D7" w:rsidP="002439D3">
            <w:pPr>
              <w:pStyle w:val="032TableBodCcopy"/>
              <w:rPr>
                <w:rFonts w:ascii="Arial" w:hAnsi="Arial" w:cs="Arial"/>
                <w:noProof/>
                <w:sz w:val="20"/>
                <w:szCs w:val="20"/>
              </w:rPr>
            </w:pPr>
            <w:r w:rsidRPr="00767ABF">
              <w:rPr>
                <w:rFonts w:ascii="Arial" w:hAnsi="Arial" w:cs="Arial"/>
                <w:noProof/>
                <w:sz w:val="20"/>
                <w:szCs w:val="20"/>
              </w:rPr>
              <w:drawing>
                <wp:inline distT="0" distB="0" distL="0" distR="0" wp14:anchorId="67CB6192" wp14:editId="006B0452">
                  <wp:extent cx="3545840" cy="681355"/>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545840" cy="681355"/>
                          </a:xfrm>
                          <a:prstGeom prst="rect">
                            <a:avLst/>
                          </a:prstGeom>
                        </pic:spPr>
                      </pic:pic>
                    </a:graphicData>
                  </a:graphic>
                </wp:inline>
              </w:drawing>
            </w:r>
          </w:p>
        </w:tc>
      </w:tr>
      <w:tr w:rsidR="00FD35DE" w:rsidRPr="00767ABF" w14:paraId="4E13CF61" w14:textId="77777777" w:rsidTr="002439D3">
        <w:trPr>
          <w:trHeight w:val="4395"/>
          <w:trPrChange w:id="87" w:author="Lunde, Andrew" w:date="2018-08-01T18:01:00Z">
            <w:trPr>
              <w:gridBefore w:val="3"/>
              <w:trHeight w:val="1134"/>
            </w:trPr>
          </w:trPrChange>
        </w:trPr>
        <w:tc>
          <w:tcPr>
            <w:tcW w:w="3420" w:type="dxa"/>
            <w:tcBorders>
              <w:left w:val="nil"/>
              <w:bottom w:val="single" w:sz="4" w:space="0" w:color="auto"/>
            </w:tcBorders>
            <w:tcMar>
              <w:top w:w="108" w:type="dxa"/>
              <w:bottom w:w="108" w:type="dxa"/>
            </w:tcMar>
            <w:tcPrChange w:id="88" w:author="Lunde, Andrew" w:date="2018-08-01T18:01:00Z">
              <w:tcPr>
                <w:tcW w:w="3402" w:type="dxa"/>
                <w:gridSpan w:val="2"/>
                <w:tcBorders>
                  <w:left w:val="nil"/>
                </w:tcBorders>
                <w:tcMar>
                  <w:top w:w="108" w:type="dxa"/>
                  <w:bottom w:w="108" w:type="dxa"/>
                </w:tcMar>
              </w:tcPr>
            </w:tcPrChange>
          </w:tcPr>
          <w:p w14:paraId="3C6B748C" w14:textId="3B85160D" w:rsidR="00FD35DE" w:rsidRPr="00767ABF" w:rsidRDefault="00F36C4B">
            <w:pPr>
              <w:pStyle w:val="032TableBodCcopy"/>
              <w:numPr>
                <w:ilvl w:val="0"/>
                <w:numId w:val="4"/>
              </w:numPr>
              <w:ind w:left="459" w:hanging="283"/>
              <w:rPr>
                <w:rFonts w:ascii="Arial" w:hAnsi="Arial" w:cs="Arial"/>
                <w:sz w:val="20"/>
                <w:szCs w:val="20"/>
              </w:rPr>
            </w:pPr>
            <w:r w:rsidRPr="00767ABF">
              <w:rPr>
                <w:rFonts w:ascii="Arial" w:hAnsi="Arial" w:cs="Arial"/>
                <w:sz w:val="20"/>
                <w:szCs w:val="20"/>
              </w:rPr>
              <w:t xml:space="preserve">User: </w:t>
            </w:r>
            <w:r w:rsidR="002D3BF7" w:rsidRPr="00767ABF">
              <w:rPr>
                <w:rFonts w:ascii="Arial" w:hAnsi="Arial" w:cs="Arial"/>
                <w:b/>
                <w:sz w:val="20"/>
                <w:szCs w:val="20"/>
              </w:rPr>
              <w:fldChar w:fldCharType="begin"/>
            </w:r>
            <w:r w:rsidR="002D3BF7" w:rsidRPr="00767ABF">
              <w:rPr>
                <w:rFonts w:ascii="Arial" w:hAnsi="Arial" w:cs="Arial"/>
                <w:b/>
                <w:sz w:val="20"/>
                <w:szCs w:val="20"/>
              </w:rPr>
              <w:instrText xml:space="preserve"> DOCPROPERTY  WORKSHOP_USER  \* MERGEFORMAT </w:instrText>
            </w:r>
            <w:r w:rsidR="002D3BF7" w:rsidRPr="00767ABF">
              <w:rPr>
                <w:rFonts w:ascii="Arial" w:hAnsi="Arial" w:cs="Arial"/>
                <w:b/>
                <w:sz w:val="20"/>
                <w:szCs w:val="20"/>
              </w:rPr>
              <w:fldChar w:fldCharType="separate"/>
            </w:r>
            <w:r w:rsidR="00597CE8" w:rsidRPr="00767ABF">
              <w:rPr>
                <w:rFonts w:ascii="Arial" w:hAnsi="Arial" w:cs="Arial"/>
                <w:b/>
                <w:sz w:val="20"/>
                <w:szCs w:val="20"/>
              </w:rPr>
              <w:t>DAT</w:t>
            </w:r>
            <w:ins w:id="89" w:author="Lunde, Andrew" w:date="2018-08-01T17:54:00Z">
              <w:r w:rsidR="00240CEA" w:rsidRPr="00767ABF">
                <w:rPr>
                  <w:rFonts w:ascii="Arial" w:hAnsi="Arial" w:cs="Arial"/>
                  <w:b/>
                  <w:sz w:val="20"/>
                  <w:szCs w:val="20"/>
                </w:rPr>
                <w:t>368</w:t>
              </w:r>
            </w:ins>
            <w:del w:id="90" w:author="Lunde, Andrew" w:date="2018-08-01T17:54:00Z">
              <w:r w:rsidR="00597CE8" w:rsidRPr="00767ABF" w:rsidDel="00240CEA">
                <w:rPr>
                  <w:rFonts w:ascii="Arial" w:hAnsi="Arial" w:cs="Arial"/>
                  <w:b/>
                  <w:sz w:val="20"/>
                  <w:szCs w:val="20"/>
                </w:rPr>
                <w:delText>260</w:delText>
              </w:r>
            </w:del>
            <w:r w:rsidR="002D3BF7" w:rsidRPr="00767ABF">
              <w:rPr>
                <w:rFonts w:ascii="Arial" w:hAnsi="Arial" w:cs="Arial"/>
                <w:b/>
                <w:sz w:val="20"/>
                <w:szCs w:val="20"/>
              </w:rPr>
              <w:fldChar w:fldCharType="end"/>
            </w:r>
            <w:r w:rsidRPr="00767ABF">
              <w:rPr>
                <w:rFonts w:ascii="Arial" w:hAnsi="Arial" w:cs="Arial"/>
                <w:sz w:val="20"/>
                <w:szCs w:val="20"/>
              </w:rPr>
              <w:t xml:space="preserve"> </w:t>
            </w:r>
            <w:r w:rsidRPr="00767ABF">
              <w:rPr>
                <w:rFonts w:ascii="Arial" w:hAnsi="Arial" w:cs="Arial"/>
                <w:sz w:val="20"/>
                <w:szCs w:val="20"/>
              </w:rPr>
              <w:br/>
              <w:t xml:space="preserve">Password: </w:t>
            </w:r>
            <w:r w:rsidR="002D3BF7" w:rsidRPr="00767ABF">
              <w:rPr>
                <w:rFonts w:ascii="Arial" w:hAnsi="Arial" w:cs="Arial"/>
                <w:b/>
                <w:sz w:val="20"/>
                <w:szCs w:val="20"/>
              </w:rPr>
              <w:fldChar w:fldCharType="begin"/>
            </w:r>
            <w:r w:rsidR="002D3BF7" w:rsidRPr="00767ABF">
              <w:rPr>
                <w:rFonts w:ascii="Arial" w:hAnsi="Arial" w:cs="Arial"/>
                <w:b/>
                <w:sz w:val="20"/>
                <w:szCs w:val="20"/>
              </w:rPr>
              <w:instrText xml:space="preserve"> DOCPROPERTY  PASSWORD  \* MERGEFORMAT </w:instrText>
            </w:r>
            <w:r w:rsidR="002D3BF7" w:rsidRPr="00767ABF">
              <w:rPr>
                <w:rFonts w:ascii="Arial" w:hAnsi="Arial" w:cs="Arial"/>
                <w:b/>
                <w:sz w:val="20"/>
                <w:szCs w:val="20"/>
              </w:rPr>
              <w:fldChar w:fldCharType="separate"/>
            </w:r>
            <w:r w:rsidR="00597CE8" w:rsidRPr="00767ABF">
              <w:rPr>
                <w:rFonts w:ascii="Arial" w:hAnsi="Arial" w:cs="Arial"/>
                <w:b/>
                <w:sz w:val="20"/>
                <w:szCs w:val="20"/>
              </w:rPr>
              <w:t>WelcomeSAP2018</w:t>
            </w:r>
            <w:r w:rsidR="002D3BF7" w:rsidRPr="00767ABF">
              <w:rPr>
                <w:rFonts w:ascii="Arial" w:hAnsi="Arial" w:cs="Arial"/>
                <w:b/>
                <w:sz w:val="20"/>
                <w:szCs w:val="20"/>
              </w:rPr>
              <w:fldChar w:fldCharType="end"/>
            </w:r>
            <w:r w:rsidR="00FD35DE" w:rsidRPr="00767ABF">
              <w:rPr>
                <w:rFonts w:ascii="Arial" w:hAnsi="Arial" w:cs="Arial"/>
                <w:sz w:val="20"/>
                <w:szCs w:val="20"/>
              </w:rPr>
              <w:br/>
            </w:r>
            <w:r w:rsidR="00FD35DE" w:rsidRPr="00767ABF">
              <w:rPr>
                <w:rFonts w:ascii="Arial" w:hAnsi="Arial" w:cs="Arial"/>
                <w:sz w:val="20"/>
                <w:szCs w:val="20"/>
              </w:rPr>
              <w:br/>
            </w:r>
          </w:p>
        </w:tc>
        <w:tc>
          <w:tcPr>
            <w:tcW w:w="5760" w:type="dxa"/>
            <w:tcBorders>
              <w:bottom w:val="single" w:sz="4" w:space="0" w:color="auto"/>
              <w:right w:val="nil"/>
            </w:tcBorders>
            <w:tcMar>
              <w:top w:w="108" w:type="dxa"/>
              <w:bottom w:w="108" w:type="dxa"/>
            </w:tcMar>
            <w:tcPrChange w:id="91" w:author="Lunde, Andrew" w:date="2018-08-01T18:01:00Z">
              <w:tcPr>
                <w:tcW w:w="5800" w:type="dxa"/>
                <w:gridSpan w:val="4"/>
                <w:tcBorders>
                  <w:right w:val="nil"/>
                </w:tcBorders>
                <w:tcMar>
                  <w:top w:w="108" w:type="dxa"/>
                  <w:bottom w:w="108" w:type="dxa"/>
                </w:tcMar>
              </w:tcPr>
            </w:tcPrChange>
          </w:tcPr>
          <w:p w14:paraId="0163006C" w14:textId="0F797923" w:rsidR="00FD35DE" w:rsidRPr="00767ABF" w:rsidRDefault="00240CEA" w:rsidP="002439D3">
            <w:pPr>
              <w:pStyle w:val="032TableBodCcopy"/>
              <w:rPr>
                <w:rFonts w:ascii="Arial" w:hAnsi="Arial" w:cs="Arial"/>
                <w:sz w:val="20"/>
                <w:szCs w:val="20"/>
              </w:rPr>
            </w:pPr>
            <w:ins w:id="92" w:author="Lunde, Andrew" w:date="2018-08-01T17:57:00Z">
              <w:r w:rsidRPr="00767ABF">
                <w:rPr>
                  <w:rFonts w:ascii="Arial" w:hAnsi="Arial" w:cs="Arial"/>
                  <w:noProof/>
                  <w:sz w:val="20"/>
                  <w:szCs w:val="20"/>
                </w:rPr>
                <w:drawing>
                  <wp:inline distT="0" distB="0" distL="0" distR="0" wp14:anchorId="4228F128" wp14:editId="37B86346">
                    <wp:extent cx="3520440" cy="25908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520440" cy="2590800"/>
                            </a:xfrm>
                            <a:prstGeom prst="rect">
                              <a:avLst/>
                            </a:prstGeom>
                          </pic:spPr>
                        </pic:pic>
                      </a:graphicData>
                    </a:graphic>
                  </wp:inline>
                </w:drawing>
              </w:r>
            </w:ins>
            <w:del w:id="93" w:author="Lunde, Andrew" w:date="2018-08-01T17:57:00Z">
              <w:r w:rsidR="002130D7" w:rsidRPr="00767ABF" w:rsidDel="00240CEA">
                <w:rPr>
                  <w:rFonts w:ascii="Arial" w:hAnsi="Arial" w:cs="Arial"/>
                  <w:noProof/>
                  <w:sz w:val="20"/>
                  <w:szCs w:val="20"/>
                </w:rPr>
                <w:drawing>
                  <wp:inline distT="0" distB="0" distL="0" distR="0" wp14:anchorId="01BBAFF1" wp14:editId="18595F89">
                    <wp:extent cx="3545840" cy="29337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545840" cy="2933700"/>
                            </a:xfrm>
                            <a:prstGeom prst="rect">
                              <a:avLst/>
                            </a:prstGeom>
                          </pic:spPr>
                        </pic:pic>
                      </a:graphicData>
                    </a:graphic>
                  </wp:inline>
                </w:drawing>
              </w:r>
            </w:del>
          </w:p>
        </w:tc>
      </w:tr>
      <w:tr w:rsidR="00240CEA" w:rsidRPr="00767ABF" w14:paraId="0A5E3D08" w14:textId="77777777" w:rsidTr="002439D3">
        <w:tblPrEx>
          <w:tblPrExChange w:id="94" w:author="Lunde, Andrew" w:date="2018-08-01T18:01:00Z">
            <w:tblPrEx>
              <w:tblW w:w="9180" w:type="dxa"/>
              <w:tblInd w:w="90" w:type="dxa"/>
            </w:tblPrEx>
          </w:tblPrExChange>
        </w:tblPrEx>
        <w:trPr>
          <w:trHeight w:val="399"/>
          <w:ins w:id="95" w:author="Lunde, Andrew" w:date="2018-08-01T18:00:00Z"/>
          <w:trPrChange w:id="96" w:author="Lunde, Andrew" w:date="2018-08-01T18:01:00Z">
            <w:trPr>
              <w:gridBefore w:val="2"/>
              <w:gridAfter w:val="0"/>
              <w:trHeight w:val="1134"/>
            </w:trPr>
          </w:trPrChange>
        </w:trPr>
        <w:tc>
          <w:tcPr>
            <w:tcW w:w="9180" w:type="dxa"/>
            <w:gridSpan w:val="2"/>
            <w:tcBorders>
              <w:left w:val="nil"/>
              <w:right w:val="nil"/>
            </w:tcBorders>
            <w:tcMar>
              <w:top w:w="108" w:type="dxa"/>
              <w:bottom w:w="108" w:type="dxa"/>
            </w:tcMar>
            <w:tcPrChange w:id="97" w:author="Lunde, Andrew" w:date="2018-08-01T18:01:00Z">
              <w:tcPr>
                <w:tcW w:w="9180" w:type="dxa"/>
                <w:gridSpan w:val="6"/>
                <w:tcBorders>
                  <w:left w:val="nil"/>
                </w:tcBorders>
                <w:tcMar>
                  <w:top w:w="108" w:type="dxa"/>
                  <w:bottom w:w="108" w:type="dxa"/>
                </w:tcMar>
              </w:tcPr>
            </w:tcPrChange>
          </w:tcPr>
          <w:p w14:paraId="4EAA0F91" w14:textId="051E13A7" w:rsidR="00240CEA" w:rsidRPr="00767ABF" w:rsidRDefault="00240CEA" w:rsidP="002439D3">
            <w:pPr>
              <w:pStyle w:val="032TableBodCcopy"/>
              <w:rPr>
                <w:ins w:id="98" w:author="Lunde, Andrew" w:date="2018-08-01T18:02:00Z"/>
                <w:rFonts w:ascii="Arial" w:hAnsi="Arial" w:cs="Arial"/>
                <w:noProof/>
                <w:sz w:val="20"/>
                <w:szCs w:val="20"/>
              </w:rPr>
            </w:pPr>
            <w:ins w:id="99" w:author="Lunde, Andrew" w:date="2018-08-01T18:00:00Z">
              <w:r w:rsidRPr="00767ABF">
                <w:rPr>
                  <w:rFonts w:ascii="Arial" w:hAnsi="Arial" w:cs="Arial"/>
                  <w:noProof/>
                  <w:sz w:val="20"/>
                  <w:szCs w:val="20"/>
                </w:rPr>
                <w:t>Note:  If the Tips and Tricks dialo</w:t>
              </w:r>
              <w:r w:rsidR="00CF38D8" w:rsidRPr="00767ABF">
                <w:rPr>
                  <w:rFonts w:ascii="Arial" w:hAnsi="Arial" w:cs="Arial"/>
                  <w:noProof/>
                  <w:sz w:val="20"/>
                  <w:szCs w:val="20"/>
                </w:rPr>
                <w:t>g window appears, just close it</w:t>
              </w:r>
            </w:ins>
            <w:ins w:id="100" w:author="Lunde, Andrew" w:date="2018-08-02T17:04:00Z">
              <w:r w:rsidR="00CF38D8" w:rsidRPr="00767ABF">
                <w:rPr>
                  <w:rFonts w:ascii="Arial" w:hAnsi="Arial" w:cs="Arial"/>
                  <w:noProof/>
                  <w:sz w:val="20"/>
                  <w:szCs w:val="20"/>
                </w:rPr>
                <w:t xml:space="preserve"> by clicking the </w:t>
              </w:r>
              <w:r w:rsidR="00CF38D8" w:rsidRPr="00767ABF">
                <w:rPr>
                  <w:rFonts w:ascii="Arial" w:hAnsi="Arial" w:cs="Arial"/>
                  <w:b/>
                  <w:noProof/>
                  <w:sz w:val="20"/>
                  <w:szCs w:val="20"/>
                  <w:rPrChange w:id="101" w:author="Lunde, Andrew" w:date="2018-08-02T17:06:00Z">
                    <w:rPr>
                      <w:noProof/>
                    </w:rPr>
                  </w:rPrChange>
                </w:rPr>
                <w:t>Close</w:t>
              </w:r>
              <w:r w:rsidR="00CF38D8" w:rsidRPr="00767ABF">
                <w:rPr>
                  <w:rFonts w:ascii="Arial" w:hAnsi="Arial" w:cs="Arial"/>
                  <w:noProof/>
                  <w:sz w:val="20"/>
                  <w:szCs w:val="20"/>
                </w:rPr>
                <w:t xml:space="preserve"> button.</w:t>
              </w:r>
            </w:ins>
          </w:p>
          <w:p w14:paraId="1DD8FB3E" w14:textId="77777777" w:rsidR="00240CEA" w:rsidRPr="00767ABF" w:rsidRDefault="00240CEA" w:rsidP="002439D3">
            <w:pPr>
              <w:pStyle w:val="032TableBodCcopy"/>
              <w:rPr>
                <w:ins w:id="102" w:author="Lunde, Andrew" w:date="2018-08-01T18:02:00Z"/>
                <w:rFonts w:ascii="Arial" w:hAnsi="Arial" w:cs="Arial"/>
                <w:noProof/>
                <w:sz w:val="20"/>
                <w:szCs w:val="20"/>
              </w:rPr>
            </w:pPr>
          </w:p>
          <w:p w14:paraId="311B9635" w14:textId="1946E97E" w:rsidR="00240CEA" w:rsidRPr="00767ABF" w:rsidRDefault="00240CEA" w:rsidP="002439D3">
            <w:pPr>
              <w:pStyle w:val="032TableBodCcopy"/>
              <w:rPr>
                <w:ins w:id="103" w:author="Lunde, Andrew" w:date="2018-08-01T18:00:00Z"/>
                <w:rFonts w:ascii="Arial" w:hAnsi="Arial" w:cs="Arial"/>
                <w:noProof/>
                <w:sz w:val="20"/>
                <w:szCs w:val="20"/>
              </w:rPr>
            </w:pPr>
            <w:ins w:id="104" w:author="Lunde, Andrew" w:date="2018-08-01T18:02:00Z">
              <w:r w:rsidRPr="00767ABF">
                <w:rPr>
                  <w:rFonts w:ascii="Arial" w:hAnsi="Arial" w:cs="Arial"/>
                  <w:noProof/>
                  <w:sz w:val="20"/>
                  <w:szCs w:val="20"/>
                </w:rPr>
                <w:t>Since the point of</w:t>
              </w:r>
              <w:r w:rsidR="00CF38D8" w:rsidRPr="00767ABF">
                <w:rPr>
                  <w:rFonts w:ascii="Arial" w:hAnsi="Arial" w:cs="Arial"/>
                  <w:noProof/>
                  <w:sz w:val="20"/>
                  <w:szCs w:val="20"/>
                </w:rPr>
                <w:t xml:space="preserve"> this exercise is to illustrate</w:t>
              </w:r>
            </w:ins>
            <w:ins w:id="105" w:author="Lunde, Andrew" w:date="2018-08-02T17:04:00Z">
              <w:r w:rsidR="00CF38D8" w:rsidRPr="00767ABF">
                <w:rPr>
                  <w:rFonts w:ascii="Arial" w:hAnsi="Arial" w:cs="Arial"/>
                  <w:noProof/>
                  <w:sz w:val="20"/>
                  <w:szCs w:val="20"/>
                </w:rPr>
                <w:t xml:space="preserve"> what the Web IDE does for us</w:t>
              </w:r>
            </w:ins>
            <w:ins w:id="106" w:author="Lunde, Andrew" w:date="2018-08-02T17:02:00Z">
              <w:r w:rsidR="00CF38D8" w:rsidRPr="00767ABF">
                <w:rPr>
                  <w:rFonts w:ascii="Arial" w:hAnsi="Arial" w:cs="Arial"/>
                  <w:noProof/>
                  <w:sz w:val="20"/>
                  <w:szCs w:val="20"/>
                </w:rPr>
                <w:t>, w</w:t>
              </w:r>
              <w:proofErr w:type="spellStart"/>
              <w:r w:rsidR="00CF38D8" w:rsidRPr="00767ABF">
                <w:rPr>
                  <w:rFonts w:ascii="Arial" w:hAnsi="Arial" w:cs="Arial"/>
                  <w:sz w:val="20"/>
                  <w:szCs w:val="20"/>
                </w:rPr>
                <w:t>e</w:t>
              </w:r>
              <w:proofErr w:type="spellEnd"/>
              <w:r w:rsidR="00CF38D8" w:rsidRPr="00767ABF">
                <w:rPr>
                  <w:rFonts w:ascii="Arial" w:hAnsi="Arial" w:cs="Arial"/>
                  <w:sz w:val="20"/>
                  <w:szCs w:val="20"/>
                </w:rPr>
                <w:t xml:space="preserve"> will begin by importing an existing MTA project into the workspace.</w:t>
              </w:r>
            </w:ins>
          </w:p>
        </w:tc>
      </w:tr>
      <w:tr w:rsidR="00F36C4B" w:rsidRPr="00767ABF" w14:paraId="787FD10D" w14:textId="77777777" w:rsidTr="002439D3">
        <w:trPr>
          <w:trHeight w:val="1134"/>
          <w:trPrChange w:id="107" w:author="Lunde, Andrew" w:date="2018-08-01T17:49:00Z">
            <w:trPr>
              <w:gridBefore w:val="3"/>
              <w:trHeight w:val="1134"/>
            </w:trPr>
          </w:trPrChange>
        </w:trPr>
        <w:tc>
          <w:tcPr>
            <w:tcW w:w="3420" w:type="dxa"/>
            <w:tcBorders>
              <w:left w:val="nil"/>
            </w:tcBorders>
            <w:tcMar>
              <w:top w:w="108" w:type="dxa"/>
              <w:bottom w:w="108" w:type="dxa"/>
            </w:tcMar>
            <w:tcPrChange w:id="108" w:author="Lunde, Andrew" w:date="2018-08-01T17:49:00Z">
              <w:tcPr>
                <w:tcW w:w="3402" w:type="dxa"/>
                <w:gridSpan w:val="2"/>
                <w:tcBorders>
                  <w:left w:val="nil"/>
                </w:tcBorders>
                <w:tcMar>
                  <w:top w:w="108" w:type="dxa"/>
                  <w:bottom w:w="108" w:type="dxa"/>
                </w:tcMar>
              </w:tcPr>
            </w:tcPrChange>
          </w:tcPr>
          <w:p w14:paraId="69079327" w14:textId="40F93341" w:rsidR="00F36C4B" w:rsidRPr="00767ABF" w:rsidRDefault="00F36C4B" w:rsidP="002439D3">
            <w:pPr>
              <w:pStyle w:val="032TableBodCcopy"/>
              <w:numPr>
                <w:ilvl w:val="0"/>
                <w:numId w:val="4"/>
              </w:numPr>
              <w:rPr>
                <w:rFonts w:ascii="Arial" w:hAnsi="Arial" w:cs="Arial"/>
                <w:sz w:val="20"/>
                <w:szCs w:val="20"/>
              </w:rPr>
            </w:pPr>
            <w:del w:id="109" w:author="Lunde, Andrew" w:date="2018-08-02T17:02:00Z">
              <w:r w:rsidRPr="00767ABF" w:rsidDel="00CF38D8">
                <w:rPr>
                  <w:rFonts w:ascii="Arial" w:hAnsi="Arial" w:cs="Arial"/>
                  <w:sz w:val="20"/>
                  <w:szCs w:val="20"/>
                </w:rPr>
                <w:delText xml:space="preserve">We will begin by </w:delText>
              </w:r>
            </w:del>
            <w:del w:id="110" w:author="Lunde, Andrew" w:date="2018-08-01T18:02:00Z">
              <w:r w:rsidRPr="00767ABF" w:rsidDel="00240CEA">
                <w:rPr>
                  <w:rFonts w:ascii="Arial" w:hAnsi="Arial" w:cs="Arial"/>
                  <w:sz w:val="20"/>
                  <w:szCs w:val="20"/>
                </w:rPr>
                <w:delText xml:space="preserve">creating </w:delText>
              </w:r>
            </w:del>
            <w:del w:id="111" w:author="Lunde, Andrew" w:date="2018-08-01T18:03:00Z">
              <w:r w:rsidRPr="00767ABF" w:rsidDel="00240CEA">
                <w:rPr>
                  <w:rFonts w:ascii="Arial" w:hAnsi="Arial" w:cs="Arial"/>
                  <w:sz w:val="20"/>
                  <w:szCs w:val="20"/>
                </w:rPr>
                <w:delText>a new project from template.</w:delText>
              </w:r>
            </w:del>
            <w:del w:id="112" w:author="Lunde, Andrew" w:date="2018-08-02T17:02:00Z">
              <w:r w:rsidRPr="00767ABF" w:rsidDel="00CF38D8">
                <w:rPr>
                  <w:rFonts w:ascii="Arial" w:hAnsi="Arial" w:cs="Arial"/>
                  <w:sz w:val="20"/>
                  <w:szCs w:val="20"/>
                </w:rPr>
                <w:delText xml:space="preserve"> </w:delText>
              </w:r>
            </w:del>
            <w:ins w:id="113" w:author="Lunde, Andrew" w:date="2018-08-01T18:03:00Z">
              <w:r w:rsidR="00240CEA" w:rsidRPr="00767ABF">
                <w:rPr>
                  <w:rFonts w:ascii="Arial" w:hAnsi="Arial" w:cs="Arial"/>
                  <w:sz w:val="20"/>
                  <w:szCs w:val="20"/>
                </w:rPr>
                <w:t xml:space="preserve">Right-click on Workspace and </w:t>
              </w:r>
            </w:ins>
            <w:r w:rsidR="00F86B63" w:rsidRPr="00767ABF">
              <w:rPr>
                <w:rFonts w:ascii="Arial" w:hAnsi="Arial" w:cs="Arial"/>
                <w:sz w:val="20"/>
                <w:szCs w:val="20"/>
              </w:rPr>
              <w:t>select</w:t>
            </w:r>
            <w:r w:rsidRPr="00767ABF">
              <w:rPr>
                <w:rFonts w:ascii="Arial" w:hAnsi="Arial" w:cs="Arial"/>
                <w:sz w:val="20"/>
                <w:szCs w:val="20"/>
              </w:rPr>
              <w:t xml:space="preserve"> </w:t>
            </w:r>
            <w:del w:id="114" w:author="Lunde, Andrew" w:date="2018-08-01T18:03:00Z">
              <w:r w:rsidRPr="00767ABF" w:rsidDel="00240CEA">
                <w:rPr>
                  <w:rFonts w:ascii="Arial" w:hAnsi="Arial" w:cs="Arial"/>
                  <w:b/>
                  <w:sz w:val="20"/>
                  <w:szCs w:val="20"/>
                </w:rPr>
                <w:delText>File</w:delText>
              </w:r>
            </w:del>
            <w:ins w:id="115" w:author="Lunde, Andrew" w:date="2018-08-01T18:03:00Z">
              <w:r w:rsidR="00240CEA" w:rsidRPr="00767ABF">
                <w:rPr>
                  <w:rFonts w:ascii="Arial" w:hAnsi="Arial" w:cs="Arial"/>
                  <w:b/>
                  <w:sz w:val="20"/>
                  <w:szCs w:val="20"/>
                </w:rPr>
                <w:t>Git</w:t>
              </w:r>
            </w:ins>
            <w:r w:rsidRPr="00767ABF">
              <w:rPr>
                <w:rFonts w:ascii="Arial" w:hAnsi="Arial" w:cs="Arial"/>
                <w:b/>
                <w:sz w:val="20"/>
                <w:szCs w:val="20"/>
              </w:rPr>
              <w:t>-&gt;</w:t>
            </w:r>
            <w:ins w:id="116" w:author="Lunde, Andrew" w:date="2018-08-01T18:03:00Z">
              <w:r w:rsidR="00240CEA" w:rsidRPr="00767ABF">
                <w:rPr>
                  <w:rFonts w:ascii="Arial" w:hAnsi="Arial" w:cs="Arial"/>
                  <w:b/>
                  <w:sz w:val="20"/>
                  <w:szCs w:val="20"/>
                </w:rPr>
                <w:t>Clone Repository</w:t>
              </w:r>
            </w:ins>
            <w:del w:id="117" w:author="Lunde, Andrew" w:date="2018-08-01T18:04:00Z">
              <w:r w:rsidRPr="00767ABF" w:rsidDel="00240CEA">
                <w:rPr>
                  <w:rFonts w:ascii="Arial" w:hAnsi="Arial" w:cs="Arial"/>
                  <w:b/>
                  <w:sz w:val="20"/>
                  <w:szCs w:val="20"/>
                </w:rPr>
                <w:delText>New-&gt;Project from Template</w:delText>
              </w:r>
            </w:del>
          </w:p>
        </w:tc>
        <w:tc>
          <w:tcPr>
            <w:tcW w:w="5760" w:type="dxa"/>
            <w:tcBorders>
              <w:right w:val="nil"/>
            </w:tcBorders>
            <w:tcMar>
              <w:top w:w="108" w:type="dxa"/>
              <w:bottom w:w="108" w:type="dxa"/>
            </w:tcMar>
            <w:tcPrChange w:id="118" w:author="Lunde, Andrew" w:date="2018-08-01T17:49:00Z">
              <w:tcPr>
                <w:tcW w:w="5800" w:type="dxa"/>
                <w:gridSpan w:val="4"/>
                <w:tcBorders>
                  <w:right w:val="nil"/>
                </w:tcBorders>
                <w:tcMar>
                  <w:top w:w="108" w:type="dxa"/>
                  <w:bottom w:w="108" w:type="dxa"/>
                </w:tcMar>
              </w:tcPr>
            </w:tcPrChange>
          </w:tcPr>
          <w:p w14:paraId="62A53F72" w14:textId="71119887" w:rsidR="00F36C4B" w:rsidRPr="00767ABF" w:rsidRDefault="00D605B7" w:rsidP="002439D3">
            <w:pPr>
              <w:pStyle w:val="032TableBodCcopy"/>
              <w:rPr>
                <w:rFonts w:ascii="Arial" w:hAnsi="Arial" w:cs="Arial"/>
                <w:noProof/>
                <w:sz w:val="20"/>
                <w:szCs w:val="20"/>
              </w:rPr>
            </w:pPr>
            <w:ins w:id="119" w:author="Lunde, Andrew" w:date="2018-08-01T18:05:00Z">
              <w:r w:rsidRPr="00767ABF">
                <w:rPr>
                  <w:rFonts w:ascii="Arial" w:hAnsi="Arial" w:cs="Arial"/>
                  <w:noProof/>
                  <w:sz w:val="20"/>
                  <w:szCs w:val="20"/>
                </w:rPr>
                <w:drawing>
                  <wp:inline distT="0" distB="0" distL="0" distR="0" wp14:anchorId="4B15648F" wp14:editId="0EBFA2FC">
                    <wp:extent cx="3520440" cy="182181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520440" cy="1821815"/>
                            </a:xfrm>
                            <a:prstGeom prst="rect">
                              <a:avLst/>
                            </a:prstGeom>
                          </pic:spPr>
                        </pic:pic>
                      </a:graphicData>
                    </a:graphic>
                  </wp:inline>
                </w:drawing>
              </w:r>
            </w:ins>
            <w:del w:id="120" w:author="Lunde, Andrew" w:date="2018-08-01T18:05:00Z">
              <w:r w:rsidR="002130D7" w:rsidRPr="00767ABF" w:rsidDel="00D605B7">
                <w:rPr>
                  <w:rFonts w:ascii="Arial" w:hAnsi="Arial" w:cs="Arial"/>
                  <w:noProof/>
                  <w:sz w:val="20"/>
                  <w:szCs w:val="20"/>
                </w:rPr>
                <w:drawing>
                  <wp:inline distT="0" distB="0" distL="0" distR="0" wp14:anchorId="1410CA79" wp14:editId="633451A8">
                    <wp:extent cx="3545840" cy="15621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545840" cy="1562100"/>
                            </a:xfrm>
                            <a:prstGeom prst="rect">
                              <a:avLst/>
                            </a:prstGeom>
                          </pic:spPr>
                        </pic:pic>
                      </a:graphicData>
                    </a:graphic>
                  </wp:inline>
                </w:drawing>
              </w:r>
            </w:del>
            <w:r w:rsidR="00F36C4B" w:rsidRPr="00767ABF">
              <w:rPr>
                <w:rFonts w:ascii="Arial" w:hAnsi="Arial" w:cs="Arial"/>
                <w:noProof/>
                <w:sz w:val="20"/>
                <w:szCs w:val="20"/>
              </w:rPr>
              <w:br/>
            </w:r>
          </w:p>
        </w:tc>
      </w:tr>
      <w:tr w:rsidR="00F36C4B" w:rsidRPr="00767ABF" w14:paraId="2FC2DB5E" w14:textId="77777777" w:rsidTr="002439D3">
        <w:trPr>
          <w:trHeight w:val="1134"/>
          <w:trPrChange w:id="121" w:author="Lunde, Andrew" w:date="2018-08-02T17:12:00Z">
            <w:trPr>
              <w:gridBefore w:val="3"/>
              <w:trHeight w:val="1134"/>
            </w:trPr>
          </w:trPrChange>
        </w:trPr>
        <w:tc>
          <w:tcPr>
            <w:tcW w:w="3420" w:type="dxa"/>
            <w:tcBorders>
              <w:left w:val="nil"/>
              <w:bottom w:val="single" w:sz="4" w:space="0" w:color="auto"/>
            </w:tcBorders>
            <w:tcMar>
              <w:top w:w="108" w:type="dxa"/>
              <w:bottom w:w="108" w:type="dxa"/>
            </w:tcMar>
            <w:tcPrChange w:id="122" w:author="Lunde, Andrew" w:date="2018-08-02T17:12:00Z">
              <w:tcPr>
                <w:tcW w:w="3402" w:type="dxa"/>
                <w:gridSpan w:val="2"/>
                <w:tcBorders>
                  <w:left w:val="nil"/>
                </w:tcBorders>
                <w:tcMar>
                  <w:top w:w="108" w:type="dxa"/>
                  <w:bottom w:w="108" w:type="dxa"/>
                </w:tcMar>
              </w:tcPr>
            </w:tcPrChange>
          </w:tcPr>
          <w:p w14:paraId="584E76AB" w14:textId="3F54A5D4" w:rsidR="00D605B7" w:rsidRPr="00767ABF" w:rsidRDefault="00D605B7" w:rsidP="002439D3">
            <w:pPr>
              <w:pStyle w:val="032TableBodCcopy"/>
              <w:numPr>
                <w:ilvl w:val="0"/>
                <w:numId w:val="4"/>
              </w:numPr>
              <w:rPr>
                <w:rFonts w:ascii="Arial" w:hAnsi="Arial" w:cs="Arial"/>
                <w:sz w:val="20"/>
                <w:szCs w:val="20"/>
              </w:rPr>
            </w:pPr>
            <w:ins w:id="123" w:author="Lunde, Andrew" w:date="2018-08-01T18:06:00Z">
              <w:r w:rsidRPr="00767ABF">
                <w:rPr>
                  <w:rFonts w:ascii="Arial" w:hAnsi="Arial" w:cs="Arial"/>
                  <w:sz w:val="20"/>
                  <w:szCs w:val="20"/>
                  <w:rPrChange w:id="124" w:author="Lunde, Andrew" w:date="2018-08-02T17:06:00Z">
                    <w:rPr/>
                  </w:rPrChange>
                </w:rPr>
                <w:lastRenderedPageBreak/>
                <w:t>Use the following URL.</w:t>
              </w:r>
            </w:ins>
          </w:p>
          <w:p w14:paraId="2D6A903B" w14:textId="77777777" w:rsidR="008C2CD9" w:rsidRPr="00767ABF" w:rsidRDefault="008C2CD9" w:rsidP="008C2CD9">
            <w:pPr>
              <w:pStyle w:val="032TableBodCcopy"/>
              <w:rPr>
                <w:ins w:id="125" w:author="Lunde, Andrew" w:date="2018-08-01T18:07:00Z"/>
                <w:rFonts w:ascii="Arial" w:hAnsi="Arial" w:cs="Arial"/>
                <w:sz w:val="20"/>
                <w:szCs w:val="20"/>
                <w:rPrChange w:id="126" w:author="Lunde, Andrew" w:date="2018-08-02T17:06:00Z">
                  <w:rPr>
                    <w:ins w:id="127" w:author="Lunde, Andrew" w:date="2018-08-01T18:07:00Z"/>
                  </w:rPr>
                </w:rPrChange>
              </w:rPr>
            </w:pPr>
          </w:p>
          <w:p w14:paraId="6D794046" w14:textId="014BAAB3" w:rsidR="008C2CD9" w:rsidRPr="00767ABF" w:rsidRDefault="00CF38D8" w:rsidP="008C2CD9">
            <w:pPr>
              <w:pStyle w:val="032TableBodCcopy"/>
              <w:ind w:left="180"/>
              <w:rPr>
                <w:rFonts w:ascii="Arial" w:hAnsi="Arial" w:cs="Arial"/>
                <w:bCs/>
                <w:sz w:val="20"/>
                <w:szCs w:val="20"/>
              </w:rPr>
            </w:pPr>
            <w:ins w:id="128" w:author="Lunde, Andrew" w:date="2018-08-02T17:05:00Z">
              <w:r w:rsidRPr="00F51F79">
                <w:rPr>
                  <w:rFonts w:ascii="Arial" w:hAnsi="Arial" w:cs="Arial"/>
                  <w:sz w:val="20"/>
                  <w:szCs w:val="20"/>
                  <w:rPrChange w:id="129" w:author="Lunde, Andrew" w:date="2018-08-02T17:06:00Z">
                    <w:rPr>
                      <w:rStyle w:val="Hyperlink"/>
                      <w:rFonts w:ascii="Andale Mono" w:hAnsi="Andale Mono"/>
                      <w:b/>
                      <w:bCs/>
                    </w:rPr>
                  </w:rPrChange>
                </w:rPr>
                <w:t>https://github.com/alundesap/TechEd2018.DAT368.git</w:t>
              </w:r>
            </w:ins>
          </w:p>
          <w:p w14:paraId="263ED227" w14:textId="77777777" w:rsidR="008C2CD9" w:rsidRPr="00767ABF" w:rsidRDefault="008C2CD9" w:rsidP="002439D3">
            <w:pPr>
              <w:pStyle w:val="032TableBodCcopy"/>
              <w:ind w:left="540"/>
              <w:rPr>
                <w:rFonts w:ascii="Arial" w:hAnsi="Arial" w:cs="Arial"/>
                <w:bCs/>
                <w:sz w:val="20"/>
                <w:szCs w:val="20"/>
              </w:rPr>
            </w:pPr>
          </w:p>
          <w:p w14:paraId="274FABCF" w14:textId="5FA3B40A" w:rsidR="00CF38D8" w:rsidRPr="00767ABF" w:rsidRDefault="00CF38D8" w:rsidP="002439D3">
            <w:pPr>
              <w:pStyle w:val="032TableBodCcopy"/>
              <w:ind w:left="540"/>
              <w:rPr>
                <w:ins w:id="130" w:author="Lunde, Andrew" w:date="2018-08-02T17:05:00Z"/>
                <w:rFonts w:ascii="Arial" w:hAnsi="Arial" w:cs="Arial"/>
                <w:sz w:val="20"/>
                <w:szCs w:val="20"/>
                <w:rPrChange w:id="131" w:author="Lunde, Andrew" w:date="2018-08-02T17:06:00Z">
                  <w:rPr>
                    <w:ins w:id="132" w:author="Lunde, Andrew" w:date="2018-08-02T17:05:00Z"/>
                    <w:rFonts w:ascii="Arial" w:hAnsi="Arial"/>
                    <w:szCs w:val="22"/>
                  </w:rPr>
                </w:rPrChange>
              </w:rPr>
            </w:pPr>
            <w:ins w:id="133" w:author="Lunde, Andrew" w:date="2018-08-02T17:05:00Z">
              <w:r w:rsidRPr="00767ABF">
                <w:rPr>
                  <w:rFonts w:ascii="Arial" w:hAnsi="Arial" w:cs="Arial"/>
                  <w:bCs/>
                  <w:sz w:val="20"/>
                  <w:szCs w:val="20"/>
                  <w:rPrChange w:id="134" w:author="Lunde, Andrew" w:date="2018-08-02T17:06:00Z">
                    <w:rPr>
                      <w:rFonts w:ascii="Andale Mono" w:hAnsi="Andale Mono"/>
                      <w:b/>
                      <w:bCs/>
                    </w:rPr>
                  </w:rPrChange>
                </w:rPr>
                <w:t xml:space="preserve">and click </w:t>
              </w:r>
              <w:r w:rsidRPr="00767ABF">
                <w:rPr>
                  <w:rFonts w:ascii="Arial" w:hAnsi="Arial" w:cs="Arial"/>
                  <w:b/>
                  <w:bCs/>
                  <w:sz w:val="20"/>
                  <w:szCs w:val="20"/>
                  <w:rPrChange w:id="135" w:author="Lunde, Andrew" w:date="2018-08-02T17:06:00Z">
                    <w:rPr>
                      <w:rFonts w:ascii="Andale Mono" w:hAnsi="Andale Mono"/>
                      <w:b/>
                      <w:bCs/>
                    </w:rPr>
                  </w:rPrChange>
                </w:rPr>
                <w:t>Clone</w:t>
              </w:r>
            </w:ins>
          </w:p>
          <w:p w14:paraId="5A83DB5A" w14:textId="2924DB66" w:rsidR="00F36C4B" w:rsidRPr="00767ABF" w:rsidRDefault="00F36C4B">
            <w:pPr>
              <w:pStyle w:val="032TableBodCcopy"/>
              <w:ind w:left="540"/>
              <w:rPr>
                <w:rFonts w:ascii="Arial" w:hAnsi="Arial" w:cs="Arial"/>
                <w:sz w:val="20"/>
                <w:szCs w:val="20"/>
              </w:rPr>
              <w:pPrChange w:id="136" w:author="Lunde, Andrew" w:date="2018-08-01T18:07:00Z">
                <w:pPr>
                  <w:pStyle w:val="032TableBodCcopy"/>
                  <w:numPr>
                    <w:numId w:val="4"/>
                  </w:numPr>
                  <w:ind w:left="540" w:hanging="360"/>
                </w:pPr>
              </w:pPrChange>
            </w:pPr>
            <w:del w:id="137" w:author="Lunde, Andrew" w:date="2018-08-01T18:07:00Z">
              <w:r w:rsidRPr="00767ABF" w:rsidDel="00D605B7">
                <w:rPr>
                  <w:rFonts w:ascii="Arial" w:hAnsi="Arial" w:cs="Arial"/>
                  <w:sz w:val="20"/>
                  <w:szCs w:val="20"/>
                </w:rPr>
                <w:delText xml:space="preserve">Choose Multi-Target Application Project and then press </w:delText>
              </w:r>
              <w:r w:rsidRPr="00767ABF" w:rsidDel="00D605B7">
                <w:rPr>
                  <w:rFonts w:ascii="Arial" w:hAnsi="Arial" w:cs="Arial"/>
                  <w:b/>
                  <w:sz w:val="20"/>
                  <w:szCs w:val="20"/>
                </w:rPr>
                <w:delText>Next</w:delText>
              </w:r>
              <w:r w:rsidRPr="00767ABF" w:rsidDel="00D605B7">
                <w:rPr>
                  <w:rFonts w:ascii="Arial" w:hAnsi="Arial" w:cs="Arial"/>
                  <w:sz w:val="20"/>
                  <w:szCs w:val="20"/>
                </w:rPr>
                <w:delText>.</w:delText>
              </w:r>
            </w:del>
          </w:p>
        </w:tc>
        <w:tc>
          <w:tcPr>
            <w:tcW w:w="5760" w:type="dxa"/>
            <w:tcBorders>
              <w:bottom w:val="single" w:sz="4" w:space="0" w:color="auto"/>
              <w:right w:val="nil"/>
            </w:tcBorders>
            <w:tcMar>
              <w:top w:w="108" w:type="dxa"/>
              <w:bottom w:w="108" w:type="dxa"/>
            </w:tcMar>
            <w:tcPrChange w:id="138" w:author="Lunde, Andrew" w:date="2018-08-02T17:12:00Z">
              <w:tcPr>
                <w:tcW w:w="5800" w:type="dxa"/>
                <w:gridSpan w:val="4"/>
                <w:tcBorders>
                  <w:right w:val="nil"/>
                </w:tcBorders>
                <w:tcMar>
                  <w:top w:w="108" w:type="dxa"/>
                  <w:bottom w:w="108" w:type="dxa"/>
                </w:tcMar>
              </w:tcPr>
            </w:tcPrChange>
          </w:tcPr>
          <w:p w14:paraId="0F8300D0" w14:textId="3AF3357D" w:rsidR="00F36C4B" w:rsidRPr="00767ABF" w:rsidRDefault="00D605B7" w:rsidP="002439D3">
            <w:pPr>
              <w:pStyle w:val="032TableBodCcopy"/>
              <w:rPr>
                <w:rFonts w:ascii="Arial" w:hAnsi="Arial" w:cs="Arial"/>
                <w:noProof/>
                <w:sz w:val="20"/>
                <w:szCs w:val="20"/>
              </w:rPr>
            </w:pPr>
            <w:ins w:id="139" w:author="Lunde, Andrew" w:date="2018-08-01T18:08:00Z">
              <w:r w:rsidRPr="00767ABF">
                <w:rPr>
                  <w:rFonts w:ascii="Arial" w:hAnsi="Arial" w:cs="Arial"/>
                  <w:noProof/>
                  <w:sz w:val="20"/>
                  <w:szCs w:val="20"/>
                </w:rPr>
                <w:drawing>
                  <wp:inline distT="0" distB="0" distL="0" distR="0" wp14:anchorId="1F57CDDC" wp14:editId="06813569">
                    <wp:extent cx="3520440" cy="1677035"/>
                    <wp:effectExtent l="0" t="0" r="0" b="0"/>
                    <wp:docPr id="4159" name="Picture 4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520440" cy="1677035"/>
                            </a:xfrm>
                            <a:prstGeom prst="rect">
                              <a:avLst/>
                            </a:prstGeom>
                          </pic:spPr>
                        </pic:pic>
                      </a:graphicData>
                    </a:graphic>
                  </wp:inline>
                </w:drawing>
              </w:r>
            </w:ins>
            <w:del w:id="140" w:author="Lunde, Andrew" w:date="2018-08-01T18:08:00Z">
              <w:r w:rsidR="002130D7" w:rsidRPr="00767ABF" w:rsidDel="00D605B7">
                <w:rPr>
                  <w:rFonts w:ascii="Arial" w:hAnsi="Arial" w:cs="Arial"/>
                  <w:noProof/>
                  <w:sz w:val="20"/>
                  <w:szCs w:val="20"/>
                </w:rPr>
                <w:drawing>
                  <wp:inline distT="0" distB="0" distL="0" distR="0" wp14:anchorId="721517E3" wp14:editId="756CE6B3">
                    <wp:extent cx="2413000" cy="2704254"/>
                    <wp:effectExtent l="0" t="0" r="6350" b="127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421300" cy="2713555"/>
                            </a:xfrm>
                            <a:prstGeom prst="rect">
                              <a:avLst/>
                            </a:prstGeom>
                          </pic:spPr>
                        </pic:pic>
                      </a:graphicData>
                    </a:graphic>
                  </wp:inline>
                </w:drawing>
              </w:r>
            </w:del>
          </w:p>
        </w:tc>
      </w:tr>
      <w:tr w:rsidR="00F36C4B" w:rsidRPr="00767ABF" w14:paraId="2EDE0CDC" w14:textId="77777777" w:rsidTr="002439D3">
        <w:trPr>
          <w:trHeight w:val="1134"/>
          <w:trPrChange w:id="141" w:author="Lunde, Andrew" w:date="2018-08-02T17:13:00Z">
            <w:trPr>
              <w:gridBefore w:val="3"/>
              <w:trHeight w:val="1134"/>
            </w:trPr>
          </w:trPrChange>
        </w:trPr>
        <w:tc>
          <w:tcPr>
            <w:tcW w:w="3420" w:type="dxa"/>
            <w:tcBorders>
              <w:left w:val="nil"/>
              <w:bottom w:val="single" w:sz="4" w:space="0" w:color="auto"/>
            </w:tcBorders>
            <w:tcMar>
              <w:top w:w="108" w:type="dxa"/>
              <w:bottom w:w="108" w:type="dxa"/>
            </w:tcMar>
            <w:tcPrChange w:id="142" w:author="Lunde, Andrew" w:date="2018-08-02T17:13:00Z">
              <w:tcPr>
                <w:tcW w:w="3402" w:type="dxa"/>
                <w:gridSpan w:val="2"/>
                <w:tcBorders>
                  <w:left w:val="nil"/>
                </w:tcBorders>
                <w:tcMar>
                  <w:top w:w="108" w:type="dxa"/>
                  <w:bottom w:w="108" w:type="dxa"/>
                </w:tcMar>
              </w:tcPr>
            </w:tcPrChange>
          </w:tcPr>
          <w:p w14:paraId="61667AA4" w14:textId="0939DCB1" w:rsidR="00F36C4B" w:rsidRPr="00767ABF" w:rsidRDefault="00C96E3F" w:rsidP="002439D3">
            <w:pPr>
              <w:pStyle w:val="032TableBodCcopy"/>
              <w:numPr>
                <w:ilvl w:val="0"/>
                <w:numId w:val="4"/>
              </w:numPr>
              <w:rPr>
                <w:rFonts w:ascii="Arial" w:hAnsi="Arial" w:cs="Arial"/>
                <w:sz w:val="20"/>
                <w:szCs w:val="20"/>
              </w:rPr>
            </w:pPr>
            <w:del w:id="143" w:author="Lunde, Andrew" w:date="2018-08-02T17:08:00Z">
              <w:r w:rsidRPr="00767ABF" w:rsidDel="00CF38D8">
                <w:rPr>
                  <w:rFonts w:ascii="Arial" w:hAnsi="Arial" w:cs="Arial"/>
                  <w:sz w:val="20"/>
                  <w:szCs w:val="20"/>
                </w:rPr>
                <w:delText xml:space="preserve">Enter </w:delText>
              </w:r>
            </w:del>
            <w:ins w:id="144" w:author="Lunde, Andrew" w:date="2018-08-02T17:08:00Z">
              <w:r w:rsidR="00CF38D8" w:rsidRPr="00767ABF">
                <w:rPr>
                  <w:rFonts w:ascii="Arial" w:hAnsi="Arial" w:cs="Arial"/>
                  <w:sz w:val="20"/>
                  <w:szCs w:val="20"/>
                </w:rPr>
                <w:t xml:space="preserve">Expand the TechEd2018.DAT368 project to show it’s modules. </w:t>
              </w:r>
            </w:ins>
            <w:del w:id="145" w:author="Lunde, Andrew" w:date="2018-08-02T17:08:00Z">
              <w:r w:rsidRPr="00767ABF" w:rsidDel="00CF38D8">
                <w:rPr>
                  <w:rFonts w:ascii="Arial" w:hAnsi="Arial" w:cs="Arial"/>
                  <w:sz w:val="20"/>
                  <w:szCs w:val="20"/>
                </w:rPr>
                <w:delText>the project name DAT260</w:delText>
              </w:r>
              <w:r w:rsidR="00F36C4B" w:rsidRPr="00767ABF" w:rsidDel="00CF38D8">
                <w:rPr>
                  <w:rFonts w:ascii="Arial" w:hAnsi="Arial" w:cs="Arial"/>
                  <w:sz w:val="20"/>
                  <w:szCs w:val="20"/>
                </w:rPr>
                <w:delText xml:space="preserve">Hello. Press </w:delText>
              </w:r>
              <w:r w:rsidR="00F36C4B" w:rsidRPr="00767ABF" w:rsidDel="00CF38D8">
                <w:rPr>
                  <w:rFonts w:ascii="Arial" w:hAnsi="Arial" w:cs="Arial"/>
                  <w:b/>
                  <w:sz w:val="20"/>
                  <w:szCs w:val="20"/>
                </w:rPr>
                <w:delText>Next</w:delText>
              </w:r>
              <w:r w:rsidR="00F36C4B" w:rsidRPr="00767ABF" w:rsidDel="00CF38D8">
                <w:rPr>
                  <w:rFonts w:ascii="Arial" w:hAnsi="Arial" w:cs="Arial"/>
                  <w:sz w:val="20"/>
                  <w:szCs w:val="20"/>
                </w:rPr>
                <w:delText>.</w:delText>
              </w:r>
            </w:del>
          </w:p>
        </w:tc>
        <w:tc>
          <w:tcPr>
            <w:tcW w:w="5760" w:type="dxa"/>
            <w:tcBorders>
              <w:bottom w:val="single" w:sz="4" w:space="0" w:color="auto"/>
              <w:right w:val="nil"/>
            </w:tcBorders>
            <w:tcMar>
              <w:top w:w="108" w:type="dxa"/>
              <w:bottom w:w="108" w:type="dxa"/>
            </w:tcMar>
            <w:tcPrChange w:id="146" w:author="Lunde, Andrew" w:date="2018-08-02T17:13:00Z">
              <w:tcPr>
                <w:tcW w:w="5800" w:type="dxa"/>
                <w:gridSpan w:val="4"/>
                <w:tcBorders>
                  <w:right w:val="nil"/>
                </w:tcBorders>
                <w:tcMar>
                  <w:top w:w="108" w:type="dxa"/>
                  <w:bottom w:w="108" w:type="dxa"/>
                </w:tcMar>
              </w:tcPr>
            </w:tcPrChange>
          </w:tcPr>
          <w:p w14:paraId="337BC916" w14:textId="3F67AD01" w:rsidR="00F36C4B" w:rsidRPr="00767ABF" w:rsidRDefault="00CF38D8" w:rsidP="002439D3">
            <w:pPr>
              <w:pStyle w:val="032TableBodCcopy"/>
              <w:rPr>
                <w:rFonts w:ascii="Arial" w:hAnsi="Arial" w:cs="Arial"/>
                <w:noProof/>
                <w:sz w:val="20"/>
                <w:szCs w:val="20"/>
              </w:rPr>
            </w:pPr>
            <w:ins w:id="147" w:author="Lunde, Andrew" w:date="2018-08-02T17:11:00Z">
              <w:r w:rsidRPr="00767ABF">
                <w:rPr>
                  <w:rFonts w:ascii="Arial" w:hAnsi="Arial" w:cs="Arial"/>
                  <w:noProof/>
                  <w:sz w:val="20"/>
                  <w:szCs w:val="20"/>
                </w:rPr>
                <w:drawing>
                  <wp:inline distT="0" distB="0" distL="0" distR="0" wp14:anchorId="0764D682" wp14:editId="4285F638">
                    <wp:extent cx="3520440" cy="2318385"/>
                    <wp:effectExtent l="0" t="0" r="0" b="571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520440" cy="2318385"/>
                            </a:xfrm>
                            <a:prstGeom prst="rect">
                              <a:avLst/>
                            </a:prstGeom>
                          </pic:spPr>
                        </pic:pic>
                      </a:graphicData>
                    </a:graphic>
                  </wp:inline>
                </w:drawing>
              </w:r>
            </w:ins>
            <w:del w:id="148" w:author="Lunde, Andrew" w:date="2018-08-02T17:11:00Z">
              <w:r w:rsidR="002130D7" w:rsidRPr="00767ABF" w:rsidDel="00CF38D8">
                <w:rPr>
                  <w:rFonts w:ascii="Arial" w:hAnsi="Arial" w:cs="Arial"/>
                  <w:noProof/>
                  <w:sz w:val="20"/>
                  <w:szCs w:val="20"/>
                </w:rPr>
                <w:drawing>
                  <wp:inline distT="0" distB="0" distL="0" distR="0" wp14:anchorId="065B1F78" wp14:editId="70D2EAB9">
                    <wp:extent cx="3545840" cy="2606675"/>
                    <wp:effectExtent l="0" t="0" r="0" b="3175"/>
                    <wp:docPr id="2240" name="Picture 2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545840" cy="2606675"/>
                            </a:xfrm>
                            <a:prstGeom prst="rect">
                              <a:avLst/>
                            </a:prstGeom>
                          </pic:spPr>
                        </pic:pic>
                      </a:graphicData>
                    </a:graphic>
                  </wp:inline>
                </w:drawing>
              </w:r>
            </w:del>
          </w:p>
        </w:tc>
      </w:tr>
      <w:tr w:rsidR="00624A0C" w:rsidRPr="00767ABF" w14:paraId="3C9F75AE" w14:textId="77777777" w:rsidTr="002439D3">
        <w:tblPrEx>
          <w:tblPrExChange w:id="149" w:author="Lunde, Andrew" w:date="2018-08-02T17:13:00Z">
            <w:tblPrEx>
              <w:tblW w:w="9180" w:type="dxa"/>
              <w:tblInd w:w="90" w:type="dxa"/>
            </w:tblPrEx>
          </w:tblPrExChange>
        </w:tblPrEx>
        <w:trPr>
          <w:trHeight w:val="1134"/>
          <w:ins w:id="150" w:author="Lunde, Andrew" w:date="2018-08-02T17:12:00Z"/>
          <w:trPrChange w:id="151" w:author="Lunde, Andrew" w:date="2018-08-02T17:13:00Z">
            <w:trPr>
              <w:gridBefore w:val="1"/>
              <w:gridAfter w:val="0"/>
              <w:trHeight w:val="1134"/>
            </w:trPr>
          </w:trPrChange>
        </w:trPr>
        <w:tc>
          <w:tcPr>
            <w:tcW w:w="9180" w:type="dxa"/>
            <w:gridSpan w:val="2"/>
            <w:tcBorders>
              <w:left w:val="nil"/>
              <w:right w:val="nil"/>
            </w:tcBorders>
            <w:tcMar>
              <w:top w:w="108" w:type="dxa"/>
              <w:bottom w:w="108" w:type="dxa"/>
            </w:tcMar>
            <w:tcPrChange w:id="152" w:author="Lunde, Andrew" w:date="2018-08-02T17:13:00Z">
              <w:tcPr>
                <w:tcW w:w="9180" w:type="dxa"/>
                <w:gridSpan w:val="6"/>
                <w:tcBorders>
                  <w:left w:val="nil"/>
                </w:tcBorders>
                <w:tcMar>
                  <w:top w:w="108" w:type="dxa"/>
                  <w:bottom w:w="108" w:type="dxa"/>
                </w:tcMar>
              </w:tcPr>
            </w:tcPrChange>
          </w:tcPr>
          <w:p w14:paraId="49C64B04" w14:textId="2E613D6A" w:rsidR="00624A0C" w:rsidRPr="00767ABF" w:rsidRDefault="00624A0C" w:rsidP="002439D3">
            <w:pPr>
              <w:pStyle w:val="032TableBodCcopy"/>
              <w:rPr>
                <w:rFonts w:ascii="Arial" w:hAnsi="Arial" w:cs="Arial"/>
                <w:noProof/>
                <w:sz w:val="20"/>
                <w:szCs w:val="20"/>
              </w:rPr>
            </w:pPr>
            <w:r w:rsidRPr="00767ABF">
              <w:rPr>
                <w:rFonts w:ascii="Arial" w:hAnsi="Arial" w:cs="Arial"/>
                <w:noProof/>
                <w:sz w:val="20"/>
                <w:szCs w:val="20"/>
              </w:rPr>
              <w:t>Notice that there are module folders named db, python, web, and xsjs.  While the db, web, and xsjs modules were created with the Web IDE, the python folder is just a simple folder with python files in it.  If you right click on the db, web, or xsjs folders, you’ll see there there is build option available.  If you do the same with the python folder, no build option is present.</w:t>
            </w:r>
            <w:r w:rsidR="00B61C52" w:rsidRPr="00767ABF">
              <w:rPr>
                <w:rFonts w:ascii="Arial" w:hAnsi="Arial" w:cs="Arial"/>
                <w:noProof/>
                <w:sz w:val="20"/>
                <w:szCs w:val="20"/>
              </w:rPr>
              <w:t xml:space="preserve">  This is because the Web IDE currently doesn’t recognize modules of the type python.</w:t>
            </w:r>
          </w:p>
          <w:p w14:paraId="33E08725" w14:textId="77777777" w:rsidR="00624A0C" w:rsidRPr="00767ABF" w:rsidRDefault="00624A0C" w:rsidP="002439D3">
            <w:pPr>
              <w:pStyle w:val="032TableBodCcopy"/>
              <w:rPr>
                <w:rFonts w:ascii="Arial" w:hAnsi="Arial" w:cs="Arial"/>
                <w:noProof/>
                <w:sz w:val="20"/>
                <w:szCs w:val="20"/>
              </w:rPr>
            </w:pPr>
          </w:p>
          <w:p w14:paraId="1C8BDCB9" w14:textId="25310E70" w:rsidR="00624A0C" w:rsidRPr="00767ABF" w:rsidRDefault="00624A0C" w:rsidP="002439D3">
            <w:pPr>
              <w:pStyle w:val="032TableBodCcopy"/>
              <w:rPr>
                <w:ins w:id="153" w:author="Lunde, Andrew" w:date="2018-08-02T17:12:00Z"/>
                <w:rFonts w:ascii="Arial" w:hAnsi="Arial" w:cs="Arial"/>
                <w:noProof/>
                <w:sz w:val="20"/>
                <w:szCs w:val="20"/>
              </w:rPr>
            </w:pPr>
            <w:r w:rsidRPr="00767ABF">
              <w:rPr>
                <w:rFonts w:ascii="Arial" w:hAnsi="Arial" w:cs="Arial"/>
                <w:noProof/>
                <w:sz w:val="20"/>
                <w:szCs w:val="20"/>
              </w:rPr>
              <w:t>Now let’s examine the mta.yaml file that defines the project’s modules and relations to each other and to other services.  The Web IDE provides a graphical editor to yaml files, but we will want to look at the file in the code editor.</w:t>
            </w:r>
          </w:p>
        </w:tc>
      </w:tr>
      <w:tr w:rsidR="00F36C4B" w:rsidRPr="00767ABF" w14:paraId="744C28A7" w14:textId="77777777" w:rsidTr="002439D3">
        <w:trPr>
          <w:trHeight w:val="1134"/>
          <w:trPrChange w:id="154" w:author="Lunde, Andrew" w:date="2018-08-01T17:49:00Z">
            <w:trPr>
              <w:gridBefore w:val="3"/>
              <w:trHeight w:val="1134"/>
            </w:trPr>
          </w:trPrChange>
        </w:trPr>
        <w:tc>
          <w:tcPr>
            <w:tcW w:w="3420" w:type="dxa"/>
            <w:tcBorders>
              <w:left w:val="nil"/>
            </w:tcBorders>
            <w:tcMar>
              <w:top w:w="108" w:type="dxa"/>
              <w:bottom w:w="108" w:type="dxa"/>
            </w:tcMar>
            <w:tcPrChange w:id="155" w:author="Lunde, Andrew" w:date="2018-08-01T17:49:00Z">
              <w:tcPr>
                <w:tcW w:w="3402" w:type="dxa"/>
                <w:gridSpan w:val="2"/>
                <w:tcBorders>
                  <w:left w:val="nil"/>
                </w:tcBorders>
                <w:tcMar>
                  <w:top w:w="108" w:type="dxa"/>
                  <w:bottom w:w="108" w:type="dxa"/>
                </w:tcMar>
              </w:tcPr>
            </w:tcPrChange>
          </w:tcPr>
          <w:p w14:paraId="17A032C9" w14:textId="5747693E" w:rsidR="00F36C4B" w:rsidRPr="00767ABF" w:rsidRDefault="00624A0C" w:rsidP="002439D3">
            <w:pPr>
              <w:pStyle w:val="032TableBodCcopy"/>
              <w:numPr>
                <w:ilvl w:val="0"/>
                <w:numId w:val="4"/>
              </w:numPr>
              <w:rPr>
                <w:rFonts w:ascii="Arial" w:hAnsi="Arial" w:cs="Arial"/>
                <w:sz w:val="20"/>
                <w:szCs w:val="20"/>
              </w:rPr>
            </w:pPr>
            <w:r w:rsidRPr="00767ABF">
              <w:rPr>
                <w:rFonts w:ascii="Arial" w:hAnsi="Arial" w:cs="Arial"/>
                <w:sz w:val="20"/>
                <w:szCs w:val="20"/>
              </w:rPr>
              <w:t xml:space="preserve">Right-click on the </w:t>
            </w:r>
            <w:proofErr w:type="spellStart"/>
            <w:r w:rsidRPr="00767ABF">
              <w:rPr>
                <w:rFonts w:ascii="Arial" w:hAnsi="Arial" w:cs="Arial"/>
                <w:sz w:val="20"/>
                <w:szCs w:val="20"/>
              </w:rPr>
              <w:t>mta.yaml</w:t>
            </w:r>
            <w:proofErr w:type="spellEnd"/>
            <w:r w:rsidRPr="00767ABF">
              <w:rPr>
                <w:rFonts w:ascii="Arial" w:hAnsi="Arial" w:cs="Arial"/>
                <w:sz w:val="20"/>
                <w:szCs w:val="20"/>
              </w:rPr>
              <w:t xml:space="preserve"> file and select </w:t>
            </w:r>
            <w:r w:rsidRPr="00767ABF">
              <w:rPr>
                <w:rFonts w:ascii="Arial" w:hAnsi="Arial" w:cs="Arial"/>
                <w:b/>
                <w:sz w:val="20"/>
                <w:szCs w:val="20"/>
              </w:rPr>
              <w:t>Open With -&gt; Code Editor</w:t>
            </w:r>
            <w:r w:rsidRPr="00767ABF">
              <w:rPr>
                <w:rFonts w:ascii="Arial" w:hAnsi="Arial" w:cs="Arial"/>
                <w:sz w:val="20"/>
                <w:szCs w:val="20"/>
              </w:rPr>
              <w:t xml:space="preserve">. </w:t>
            </w:r>
          </w:p>
        </w:tc>
        <w:tc>
          <w:tcPr>
            <w:tcW w:w="5760" w:type="dxa"/>
            <w:tcBorders>
              <w:right w:val="nil"/>
            </w:tcBorders>
            <w:tcMar>
              <w:top w:w="108" w:type="dxa"/>
              <w:bottom w:w="108" w:type="dxa"/>
            </w:tcMar>
            <w:tcPrChange w:id="156" w:author="Lunde, Andrew" w:date="2018-08-01T17:49:00Z">
              <w:tcPr>
                <w:tcW w:w="5800" w:type="dxa"/>
                <w:gridSpan w:val="4"/>
                <w:tcBorders>
                  <w:right w:val="nil"/>
                </w:tcBorders>
                <w:tcMar>
                  <w:top w:w="108" w:type="dxa"/>
                  <w:bottom w:w="108" w:type="dxa"/>
                </w:tcMar>
              </w:tcPr>
            </w:tcPrChange>
          </w:tcPr>
          <w:p w14:paraId="77C8FAD8" w14:textId="6C3F496E" w:rsidR="00F36C4B" w:rsidRPr="00767ABF" w:rsidRDefault="00624A0C" w:rsidP="002439D3">
            <w:pPr>
              <w:pStyle w:val="032TableBodCcopy"/>
              <w:rPr>
                <w:rFonts w:ascii="Arial" w:hAnsi="Arial" w:cs="Arial"/>
                <w:noProof/>
                <w:sz w:val="20"/>
                <w:szCs w:val="20"/>
              </w:rPr>
            </w:pPr>
            <w:r w:rsidRPr="00767ABF">
              <w:rPr>
                <w:rFonts w:ascii="Arial" w:hAnsi="Arial" w:cs="Arial"/>
                <w:noProof/>
                <w:sz w:val="20"/>
                <w:szCs w:val="20"/>
              </w:rPr>
              <w:drawing>
                <wp:inline distT="0" distB="0" distL="0" distR="0" wp14:anchorId="52F0EDFB" wp14:editId="7FE69B1C">
                  <wp:extent cx="3520440" cy="1316355"/>
                  <wp:effectExtent l="0" t="0" r="0" b="444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520440" cy="1316355"/>
                          </a:xfrm>
                          <a:prstGeom prst="rect">
                            <a:avLst/>
                          </a:prstGeom>
                        </pic:spPr>
                      </pic:pic>
                    </a:graphicData>
                  </a:graphic>
                </wp:inline>
              </w:drawing>
            </w:r>
          </w:p>
        </w:tc>
      </w:tr>
      <w:tr w:rsidR="00F36C4B" w:rsidRPr="00767ABF" w14:paraId="39AFC39D" w14:textId="77777777" w:rsidTr="002439D3">
        <w:trPr>
          <w:trHeight w:val="1134"/>
          <w:trPrChange w:id="157" w:author="Lunde, Andrew" w:date="2018-08-01T17:49:00Z">
            <w:trPr>
              <w:gridBefore w:val="3"/>
              <w:trHeight w:val="1134"/>
            </w:trPr>
          </w:trPrChange>
        </w:trPr>
        <w:tc>
          <w:tcPr>
            <w:tcW w:w="3420" w:type="dxa"/>
            <w:tcBorders>
              <w:left w:val="nil"/>
            </w:tcBorders>
            <w:tcMar>
              <w:top w:w="108" w:type="dxa"/>
              <w:bottom w:w="108" w:type="dxa"/>
            </w:tcMar>
            <w:tcPrChange w:id="158" w:author="Lunde, Andrew" w:date="2018-08-01T17:49:00Z">
              <w:tcPr>
                <w:tcW w:w="3402" w:type="dxa"/>
                <w:gridSpan w:val="2"/>
                <w:tcBorders>
                  <w:left w:val="nil"/>
                </w:tcBorders>
                <w:tcMar>
                  <w:top w:w="108" w:type="dxa"/>
                  <w:bottom w:w="108" w:type="dxa"/>
                </w:tcMar>
              </w:tcPr>
            </w:tcPrChange>
          </w:tcPr>
          <w:p w14:paraId="6EA9A4AD" w14:textId="39107189" w:rsidR="00F36C4B" w:rsidRPr="00767ABF" w:rsidRDefault="00624A0C" w:rsidP="002439D3">
            <w:pPr>
              <w:pStyle w:val="032TableBodCcopy"/>
              <w:numPr>
                <w:ilvl w:val="0"/>
                <w:numId w:val="4"/>
              </w:numPr>
              <w:rPr>
                <w:rFonts w:ascii="Arial" w:hAnsi="Arial" w:cs="Arial"/>
                <w:sz w:val="20"/>
                <w:szCs w:val="20"/>
              </w:rPr>
            </w:pPr>
            <w:r w:rsidRPr="00767ABF">
              <w:rPr>
                <w:rFonts w:ascii="Arial" w:hAnsi="Arial" w:cs="Arial"/>
                <w:sz w:val="20"/>
                <w:szCs w:val="20"/>
              </w:rPr>
              <w:lastRenderedPageBreak/>
              <w:t xml:space="preserve">Scroll the </w:t>
            </w:r>
            <w:proofErr w:type="spellStart"/>
            <w:r w:rsidRPr="00767ABF">
              <w:rPr>
                <w:rFonts w:ascii="Arial" w:hAnsi="Arial" w:cs="Arial"/>
                <w:sz w:val="20"/>
                <w:szCs w:val="20"/>
              </w:rPr>
              <w:t>mta.yaml</w:t>
            </w:r>
            <w:proofErr w:type="spellEnd"/>
            <w:r w:rsidRPr="00767ABF">
              <w:rPr>
                <w:rFonts w:ascii="Arial" w:hAnsi="Arial" w:cs="Arial"/>
                <w:sz w:val="20"/>
                <w:szCs w:val="20"/>
              </w:rPr>
              <w:t xml:space="preserve"> file in the editor window and notice that the lines pertaining to the python module are commented out with </w:t>
            </w:r>
            <w:r w:rsidRPr="00767ABF">
              <w:rPr>
                <w:rFonts w:ascii="Arial" w:hAnsi="Arial" w:cs="Arial"/>
                <w:b/>
                <w:sz w:val="20"/>
                <w:szCs w:val="20"/>
              </w:rPr>
              <w:t>#</w:t>
            </w:r>
            <w:r w:rsidR="003A5AB5" w:rsidRPr="00767ABF">
              <w:rPr>
                <w:rFonts w:ascii="Arial" w:hAnsi="Arial" w:cs="Arial"/>
                <w:sz w:val="20"/>
                <w:szCs w:val="20"/>
              </w:rPr>
              <w:t xml:space="preserve"> at the beginning of the line.  </w:t>
            </w:r>
            <w:proofErr w:type="spellStart"/>
            <w:r w:rsidR="003A5AB5" w:rsidRPr="00767ABF">
              <w:rPr>
                <w:rFonts w:ascii="Arial" w:hAnsi="Arial" w:cs="Arial"/>
                <w:sz w:val="20"/>
                <w:szCs w:val="20"/>
              </w:rPr>
              <w:t>Yaml</w:t>
            </w:r>
            <w:proofErr w:type="spellEnd"/>
            <w:r w:rsidR="003A5AB5" w:rsidRPr="00767ABF">
              <w:rPr>
                <w:rFonts w:ascii="Arial" w:hAnsi="Arial" w:cs="Arial"/>
                <w:sz w:val="20"/>
                <w:szCs w:val="20"/>
              </w:rPr>
              <w:t xml:space="preserve"> allows for comments so these lines will not be processed</w:t>
            </w:r>
            <w:r w:rsidR="00F36C4B" w:rsidRPr="00767ABF">
              <w:rPr>
                <w:rFonts w:ascii="Arial" w:hAnsi="Arial" w:cs="Arial"/>
                <w:sz w:val="20"/>
                <w:szCs w:val="20"/>
              </w:rPr>
              <w:t>.</w:t>
            </w:r>
          </w:p>
        </w:tc>
        <w:tc>
          <w:tcPr>
            <w:tcW w:w="5760" w:type="dxa"/>
            <w:tcBorders>
              <w:right w:val="nil"/>
            </w:tcBorders>
            <w:tcMar>
              <w:top w:w="108" w:type="dxa"/>
              <w:bottom w:w="108" w:type="dxa"/>
            </w:tcMar>
            <w:tcPrChange w:id="159" w:author="Lunde, Andrew" w:date="2018-08-01T17:49:00Z">
              <w:tcPr>
                <w:tcW w:w="5800" w:type="dxa"/>
                <w:gridSpan w:val="4"/>
                <w:tcBorders>
                  <w:right w:val="nil"/>
                </w:tcBorders>
                <w:tcMar>
                  <w:top w:w="108" w:type="dxa"/>
                  <w:bottom w:w="108" w:type="dxa"/>
                </w:tcMar>
              </w:tcPr>
            </w:tcPrChange>
          </w:tcPr>
          <w:p w14:paraId="7D1F6D44" w14:textId="2E667F24" w:rsidR="00F36C4B" w:rsidRPr="00767ABF" w:rsidRDefault="00624A0C" w:rsidP="002439D3">
            <w:pPr>
              <w:pStyle w:val="032TableBodCcopy"/>
              <w:rPr>
                <w:rFonts w:ascii="Arial" w:hAnsi="Arial" w:cs="Arial"/>
                <w:noProof/>
                <w:sz w:val="20"/>
                <w:szCs w:val="20"/>
              </w:rPr>
            </w:pPr>
            <w:r w:rsidRPr="00767ABF">
              <w:rPr>
                <w:rFonts w:ascii="Arial" w:hAnsi="Arial" w:cs="Arial"/>
                <w:noProof/>
                <w:sz w:val="20"/>
                <w:szCs w:val="20"/>
              </w:rPr>
              <w:drawing>
                <wp:inline distT="0" distB="0" distL="0" distR="0" wp14:anchorId="2D285E3F" wp14:editId="00B46C62">
                  <wp:extent cx="3520440" cy="1530985"/>
                  <wp:effectExtent l="0" t="0" r="0" b="571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520440" cy="1530985"/>
                          </a:xfrm>
                          <a:prstGeom prst="rect">
                            <a:avLst/>
                          </a:prstGeom>
                        </pic:spPr>
                      </pic:pic>
                    </a:graphicData>
                  </a:graphic>
                </wp:inline>
              </w:drawing>
            </w:r>
          </w:p>
        </w:tc>
      </w:tr>
      <w:tr w:rsidR="003A5AB5" w:rsidRPr="00767ABF" w14:paraId="7B7340D6" w14:textId="77777777" w:rsidTr="002439D3">
        <w:trPr>
          <w:trHeight w:val="1134"/>
        </w:trPr>
        <w:tc>
          <w:tcPr>
            <w:tcW w:w="3420" w:type="dxa"/>
            <w:tcBorders>
              <w:left w:val="nil"/>
            </w:tcBorders>
            <w:tcMar>
              <w:top w:w="108" w:type="dxa"/>
              <w:bottom w:w="108" w:type="dxa"/>
            </w:tcMar>
          </w:tcPr>
          <w:p w14:paraId="020840CD" w14:textId="77777777" w:rsidR="003A5AB5" w:rsidRPr="00767ABF" w:rsidRDefault="003A5AB5" w:rsidP="002439D3">
            <w:pPr>
              <w:pStyle w:val="032TableBodCcopy"/>
              <w:numPr>
                <w:ilvl w:val="0"/>
                <w:numId w:val="4"/>
              </w:numPr>
              <w:rPr>
                <w:rFonts w:ascii="Arial" w:hAnsi="Arial" w:cs="Arial"/>
                <w:sz w:val="20"/>
                <w:szCs w:val="20"/>
              </w:rPr>
            </w:pPr>
            <w:r w:rsidRPr="00767ABF">
              <w:rPr>
                <w:rFonts w:ascii="Arial" w:hAnsi="Arial" w:cs="Arial"/>
                <w:sz w:val="20"/>
                <w:szCs w:val="20"/>
              </w:rPr>
              <w:t xml:space="preserve">Let’s build the </w:t>
            </w:r>
            <w:proofErr w:type="spellStart"/>
            <w:r w:rsidRPr="00767ABF">
              <w:rPr>
                <w:rFonts w:ascii="Arial" w:hAnsi="Arial" w:cs="Arial"/>
                <w:sz w:val="20"/>
                <w:szCs w:val="20"/>
              </w:rPr>
              <w:t>db</w:t>
            </w:r>
            <w:proofErr w:type="spellEnd"/>
            <w:r w:rsidRPr="00767ABF">
              <w:rPr>
                <w:rFonts w:ascii="Arial" w:hAnsi="Arial" w:cs="Arial"/>
                <w:sz w:val="20"/>
                <w:szCs w:val="20"/>
              </w:rPr>
              <w:t xml:space="preserve"> module.</w:t>
            </w:r>
          </w:p>
          <w:p w14:paraId="50487A9D" w14:textId="790CFB0E" w:rsidR="003A5AB5" w:rsidRPr="00767ABF" w:rsidRDefault="003A5AB5" w:rsidP="002439D3">
            <w:pPr>
              <w:pStyle w:val="032TableBodCcopy"/>
              <w:ind w:left="180"/>
              <w:rPr>
                <w:rFonts w:ascii="Arial" w:hAnsi="Arial" w:cs="Arial"/>
                <w:sz w:val="20"/>
                <w:szCs w:val="20"/>
              </w:rPr>
            </w:pPr>
            <w:r w:rsidRPr="00767ABF">
              <w:rPr>
                <w:rFonts w:ascii="Arial" w:hAnsi="Arial" w:cs="Arial"/>
                <w:sz w:val="20"/>
                <w:szCs w:val="20"/>
              </w:rPr>
              <w:t xml:space="preserve">  </w:t>
            </w:r>
          </w:p>
          <w:p w14:paraId="5C4AFC64" w14:textId="6F1BE9BC" w:rsidR="003A5AB5" w:rsidRPr="00767ABF" w:rsidRDefault="003A5AB5" w:rsidP="002439D3">
            <w:pPr>
              <w:pStyle w:val="032TableBodCcopy"/>
              <w:ind w:left="540"/>
              <w:rPr>
                <w:rFonts w:ascii="Arial" w:hAnsi="Arial" w:cs="Arial"/>
                <w:sz w:val="20"/>
                <w:szCs w:val="20"/>
              </w:rPr>
            </w:pPr>
            <w:r w:rsidRPr="00767ABF">
              <w:rPr>
                <w:rFonts w:ascii="Arial" w:hAnsi="Arial" w:cs="Arial"/>
                <w:sz w:val="20"/>
                <w:szCs w:val="20"/>
              </w:rPr>
              <w:t>However, since we’ve just imported this project, the system needs to know what space to associate the project with.</w:t>
            </w:r>
          </w:p>
          <w:p w14:paraId="1CE2C49D" w14:textId="429D837E" w:rsidR="003A5AB5" w:rsidRPr="00767ABF" w:rsidRDefault="003A5AB5" w:rsidP="002439D3">
            <w:pPr>
              <w:pStyle w:val="032TableBodCcopy"/>
              <w:ind w:left="540"/>
              <w:rPr>
                <w:rFonts w:ascii="Arial" w:hAnsi="Arial" w:cs="Arial"/>
                <w:sz w:val="20"/>
                <w:szCs w:val="20"/>
              </w:rPr>
            </w:pPr>
          </w:p>
          <w:p w14:paraId="2FCA450D" w14:textId="068D488D" w:rsidR="003A5AB5" w:rsidRPr="00767ABF" w:rsidRDefault="003A5AB5" w:rsidP="002439D3">
            <w:pPr>
              <w:pStyle w:val="032TableBodCcopy"/>
              <w:ind w:left="540"/>
              <w:rPr>
                <w:rFonts w:ascii="Arial" w:hAnsi="Arial" w:cs="Arial"/>
                <w:sz w:val="20"/>
                <w:szCs w:val="20"/>
              </w:rPr>
            </w:pPr>
            <w:r w:rsidRPr="00767ABF">
              <w:rPr>
                <w:rFonts w:ascii="Arial" w:hAnsi="Arial" w:cs="Arial"/>
                <w:sz w:val="20"/>
                <w:szCs w:val="20"/>
              </w:rPr>
              <w:t xml:space="preserve">Right-click on the project level and then click </w:t>
            </w:r>
            <w:r w:rsidRPr="00767ABF">
              <w:rPr>
                <w:rFonts w:ascii="Arial" w:hAnsi="Arial" w:cs="Arial"/>
                <w:b/>
                <w:sz w:val="20"/>
                <w:szCs w:val="20"/>
              </w:rPr>
              <w:t>Project Settings.</w:t>
            </w:r>
          </w:p>
          <w:p w14:paraId="6B805786" w14:textId="35AA96A2" w:rsidR="003A5AB5" w:rsidRPr="00767ABF" w:rsidRDefault="003A5AB5" w:rsidP="002439D3">
            <w:pPr>
              <w:pStyle w:val="032TableBodCcopy"/>
              <w:rPr>
                <w:rFonts w:ascii="Arial" w:hAnsi="Arial" w:cs="Arial"/>
                <w:sz w:val="20"/>
                <w:szCs w:val="20"/>
              </w:rPr>
            </w:pPr>
          </w:p>
          <w:p w14:paraId="6C618E81" w14:textId="77777777" w:rsidR="003A5AB5" w:rsidRPr="00767ABF" w:rsidRDefault="003A5AB5" w:rsidP="002439D3">
            <w:pPr>
              <w:pStyle w:val="032TableBodCcopy"/>
              <w:rPr>
                <w:rFonts w:ascii="Arial" w:hAnsi="Arial" w:cs="Arial"/>
                <w:sz w:val="20"/>
                <w:szCs w:val="20"/>
              </w:rPr>
            </w:pPr>
          </w:p>
          <w:p w14:paraId="47F1AC12" w14:textId="4B2F8BCD" w:rsidR="003A5AB5" w:rsidRPr="00767ABF" w:rsidRDefault="003A5AB5" w:rsidP="002439D3">
            <w:pPr>
              <w:pStyle w:val="032TableBodCcopy"/>
              <w:rPr>
                <w:rFonts w:ascii="Arial" w:hAnsi="Arial" w:cs="Arial"/>
                <w:sz w:val="20"/>
                <w:szCs w:val="20"/>
              </w:rPr>
            </w:pPr>
          </w:p>
        </w:tc>
        <w:tc>
          <w:tcPr>
            <w:tcW w:w="5760" w:type="dxa"/>
            <w:tcBorders>
              <w:right w:val="nil"/>
            </w:tcBorders>
            <w:tcMar>
              <w:top w:w="108" w:type="dxa"/>
              <w:bottom w:w="108" w:type="dxa"/>
            </w:tcMar>
          </w:tcPr>
          <w:p w14:paraId="1D630994" w14:textId="4F756F50" w:rsidR="003A5AB5" w:rsidRPr="00767ABF" w:rsidRDefault="007E7A64" w:rsidP="002439D3">
            <w:pPr>
              <w:pStyle w:val="032TableBodCcopy"/>
              <w:rPr>
                <w:rFonts w:ascii="Arial" w:hAnsi="Arial" w:cs="Arial"/>
                <w:noProof/>
                <w:sz w:val="20"/>
                <w:szCs w:val="20"/>
              </w:rPr>
            </w:pPr>
            <w:r w:rsidRPr="00767ABF">
              <w:rPr>
                <w:rFonts w:ascii="Arial" w:hAnsi="Arial" w:cs="Arial"/>
                <w:noProof/>
                <w:sz w:val="20"/>
                <w:szCs w:val="20"/>
              </w:rPr>
              <w:drawing>
                <wp:inline distT="0" distB="0" distL="0" distR="0" wp14:anchorId="673C41F4" wp14:editId="0DBB0B14">
                  <wp:extent cx="3520440" cy="2522855"/>
                  <wp:effectExtent l="0" t="0" r="0"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520440" cy="2522855"/>
                          </a:xfrm>
                          <a:prstGeom prst="rect">
                            <a:avLst/>
                          </a:prstGeom>
                        </pic:spPr>
                      </pic:pic>
                    </a:graphicData>
                  </a:graphic>
                </wp:inline>
              </w:drawing>
            </w:r>
          </w:p>
        </w:tc>
      </w:tr>
      <w:tr w:rsidR="003A5AB5" w:rsidRPr="00767ABF" w14:paraId="0D198B5D" w14:textId="77777777" w:rsidTr="002439D3">
        <w:trPr>
          <w:trHeight w:val="1134"/>
        </w:trPr>
        <w:tc>
          <w:tcPr>
            <w:tcW w:w="3420" w:type="dxa"/>
            <w:tcBorders>
              <w:left w:val="nil"/>
            </w:tcBorders>
            <w:tcMar>
              <w:top w:w="108" w:type="dxa"/>
              <w:bottom w:w="108" w:type="dxa"/>
            </w:tcMar>
          </w:tcPr>
          <w:p w14:paraId="05BF57E1" w14:textId="56F77A4E" w:rsidR="003A5AB5" w:rsidRPr="00767ABF" w:rsidRDefault="003A5AB5" w:rsidP="002439D3">
            <w:pPr>
              <w:pStyle w:val="032TableBodCcopy"/>
              <w:numPr>
                <w:ilvl w:val="0"/>
                <w:numId w:val="4"/>
              </w:numPr>
              <w:rPr>
                <w:rFonts w:ascii="Arial" w:hAnsi="Arial" w:cs="Arial"/>
                <w:sz w:val="20"/>
                <w:szCs w:val="20"/>
              </w:rPr>
            </w:pPr>
            <w:r w:rsidRPr="00767ABF">
              <w:rPr>
                <w:rFonts w:ascii="Arial" w:hAnsi="Arial" w:cs="Arial"/>
                <w:sz w:val="20"/>
                <w:szCs w:val="20"/>
              </w:rPr>
              <w:t xml:space="preserve">Select </w:t>
            </w:r>
            <w:r w:rsidRPr="00767ABF">
              <w:rPr>
                <w:rFonts w:ascii="Arial" w:hAnsi="Arial" w:cs="Arial"/>
                <w:b/>
                <w:sz w:val="20"/>
                <w:szCs w:val="20"/>
              </w:rPr>
              <w:t>Space</w:t>
            </w:r>
            <w:r w:rsidRPr="00767ABF">
              <w:rPr>
                <w:rFonts w:ascii="Arial" w:hAnsi="Arial" w:cs="Arial"/>
                <w:sz w:val="20"/>
                <w:szCs w:val="20"/>
              </w:rPr>
              <w:t>.</w:t>
            </w:r>
          </w:p>
        </w:tc>
        <w:tc>
          <w:tcPr>
            <w:tcW w:w="5760" w:type="dxa"/>
            <w:tcBorders>
              <w:right w:val="nil"/>
            </w:tcBorders>
            <w:tcMar>
              <w:top w:w="108" w:type="dxa"/>
              <w:bottom w:w="108" w:type="dxa"/>
            </w:tcMar>
          </w:tcPr>
          <w:p w14:paraId="189AFE46" w14:textId="32DBD16B" w:rsidR="003A5AB5" w:rsidRPr="00767ABF" w:rsidRDefault="003A5AB5" w:rsidP="002439D3">
            <w:pPr>
              <w:pStyle w:val="032TableBodCcopy"/>
              <w:rPr>
                <w:rFonts w:ascii="Arial" w:hAnsi="Arial" w:cs="Arial"/>
                <w:noProof/>
                <w:sz w:val="20"/>
                <w:szCs w:val="20"/>
              </w:rPr>
            </w:pPr>
            <w:r w:rsidRPr="00767ABF">
              <w:rPr>
                <w:rFonts w:ascii="Arial" w:hAnsi="Arial" w:cs="Arial"/>
                <w:noProof/>
                <w:sz w:val="20"/>
                <w:szCs w:val="20"/>
              </w:rPr>
              <w:drawing>
                <wp:inline distT="0" distB="0" distL="0" distR="0" wp14:anchorId="35FDBCAE" wp14:editId="623C2BA3">
                  <wp:extent cx="3520440" cy="1862455"/>
                  <wp:effectExtent l="0" t="0" r="0" b="444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520440" cy="1862455"/>
                          </a:xfrm>
                          <a:prstGeom prst="rect">
                            <a:avLst/>
                          </a:prstGeom>
                        </pic:spPr>
                      </pic:pic>
                    </a:graphicData>
                  </a:graphic>
                </wp:inline>
              </w:drawing>
            </w:r>
          </w:p>
        </w:tc>
      </w:tr>
      <w:tr w:rsidR="003A5AB5" w:rsidRPr="00767ABF" w14:paraId="7B115183" w14:textId="77777777" w:rsidTr="002439D3">
        <w:trPr>
          <w:trHeight w:val="1134"/>
        </w:trPr>
        <w:tc>
          <w:tcPr>
            <w:tcW w:w="3420" w:type="dxa"/>
            <w:tcBorders>
              <w:left w:val="nil"/>
            </w:tcBorders>
            <w:tcMar>
              <w:top w:w="108" w:type="dxa"/>
              <w:bottom w:w="108" w:type="dxa"/>
            </w:tcMar>
          </w:tcPr>
          <w:p w14:paraId="1EC4FAB4" w14:textId="09C9F59D" w:rsidR="003A5AB5" w:rsidRPr="00767ABF" w:rsidRDefault="003A5AB5" w:rsidP="002439D3">
            <w:pPr>
              <w:pStyle w:val="032TableBodCcopy"/>
              <w:numPr>
                <w:ilvl w:val="0"/>
                <w:numId w:val="4"/>
              </w:numPr>
              <w:rPr>
                <w:rFonts w:ascii="Arial" w:hAnsi="Arial" w:cs="Arial"/>
                <w:sz w:val="20"/>
                <w:szCs w:val="20"/>
              </w:rPr>
            </w:pPr>
            <w:r w:rsidRPr="00767ABF">
              <w:rPr>
                <w:rFonts w:ascii="Arial" w:hAnsi="Arial" w:cs="Arial"/>
                <w:sz w:val="20"/>
                <w:szCs w:val="20"/>
              </w:rPr>
              <w:lastRenderedPageBreak/>
              <w:t xml:space="preserve">And select </w:t>
            </w:r>
            <w:r w:rsidRPr="00767ABF">
              <w:rPr>
                <w:rFonts w:ascii="Arial" w:hAnsi="Arial" w:cs="Arial"/>
                <w:b/>
                <w:sz w:val="20"/>
                <w:szCs w:val="20"/>
              </w:rPr>
              <w:t>DEV</w:t>
            </w:r>
            <w:r w:rsidRPr="00767ABF">
              <w:rPr>
                <w:rFonts w:ascii="Arial" w:hAnsi="Arial" w:cs="Arial"/>
                <w:sz w:val="20"/>
                <w:szCs w:val="20"/>
              </w:rPr>
              <w:t xml:space="preserve"> from the </w:t>
            </w:r>
            <w:r w:rsidRPr="00767ABF">
              <w:rPr>
                <w:rFonts w:ascii="Arial" w:hAnsi="Arial" w:cs="Arial"/>
                <w:b/>
                <w:sz w:val="20"/>
                <w:szCs w:val="20"/>
              </w:rPr>
              <w:t>Space</w:t>
            </w:r>
            <w:r w:rsidRPr="00767ABF">
              <w:rPr>
                <w:rFonts w:ascii="Arial" w:hAnsi="Arial" w:cs="Arial"/>
                <w:sz w:val="20"/>
                <w:szCs w:val="20"/>
              </w:rPr>
              <w:t xml:space="preserve"> dropdown.  Then click the </w:t>
            </w:r>
            <w:r w:rsidRPr="00767ABF">
              <w:rPr>
                <w:rFonts w:ascii="Arial" w:hAnsi="Arial" w:cs="Arial"/>
                <w:b/>
                <w:sz w:val="20"/>
                <w:szCs w:val="20"/>
              </w:rPr>
              <w:t>Save</w:t>
            </w:r>
            <w:r w:rsidRPr="00767ABF">
              <w:rPr>
                <w:rFonts w:ascii="Arial" w:hAnsi="Arial" w:cs="Arial"/>
                <w:sz w:val="20"/>
                <w:szCs w:val="20"/>
              </w:rPr>
              <w:t xml:space="preserve"> button, then </w:t>
            </w:r>
            <w:r w:rsidRPr="00767ABF">
              <w:rPr>
                <w:rFonts w:ascii="Arial" w:hAnsi="Arial" w:cs="Arial"/>
                <w:b/>
                <w:sz w:val="20"/>
                <w:szCs w:val="20"/>
              </w:rPr>
              <w:t>Close</w:t>
            </w:r>
            <w:r w:rsidRPr="00767ABF">
              <w:rPr>
                <w:rFonts w:ascii="Arial" w:hAnsi="Arial" w:cs="Arial"/>
                <w:sz w:val="20"/>
                <w:szCs w:val="20"/>
              </w:rPr>
              <w:t>.</w:t>
            </w:r>
          </w:p>
        </w:tc>
        <w:tc>
          <w:tcPr>
            <w:tcW w:w="5760" w:type="dxa"/>
            <w:tcBorders>
              <w:right w:val="nil"/>
            </w:tcBorders>
            <w:tcMar>
              <w:top w:w="108" w:type="dxa"/>
              <w:bottom w:w="108" w:type="dxa"/>
            </w:tcMar>
          </w:tcPr>
          <w:p w14:paraId="05D297AC" w14:textId="539555FE" w:rsidR="003A5AB5" w:rsidRPr="00767ABF" w:rsidRDefault="003A5AB5" w:rsidP="002439D3">
            <w:pPr>
              <w:pStyle w:val="032TableBodCcopy"/>
              <w:rPr>
                <w:rFonts w:ascii="Arial" w:hAnsi="Arial" w:cs="Arial"/>
                <w:noProof/>
                <w:sz w:val="20"/>
                <w:szCs w:val="20"/>
              </w:rPr>
            </w:pPr>
            <w:r w:rsidRPr="00767ABF">
              <w:rPr>
                <w:rFonts w:ascii="Arial" w:hAnsi="Arial" w:cs="Arial"/>
                <w:noProof/>
                <w:sz w:val="20"/>
                <w:szCs w:val="20"/>
              </w:rPr>
              <w:drawing>
                <wp:inline distT="0" distB="0" distL="0" distR="0" wp14:anchorId="2310CF76" wp14:editId="56F3A1B4">
                  <wp:extent cx="3520440" cy="234251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520440" cy="2342515"/>
                          </a:xfrm>
                          <a:prstGeom prst="rect">
                            <a:avLst/>
                          </a:prstGeom>
                        </pic:spPr>
                      </pic:pic>
                    </a:graphicData>
                  </a:graphic>
                </wp:inline>
              </w:drawing>
            </w:r>
          </w:p>
        </w:tc>
      </w:tr>
      <w:tr w:rsidR="00B30B69" w:rsidRPr="00767ABF" w14:paraId="7A3F39E0" w14:textId="77777777" w:rsidTr="002439D3">
        <w:trPr>
          <w:trHeight w:val="1134"/>
        </w:trPr>
        <w:tc>
          <w:tcPr>
            <w:tcW w:w="3420" w:type="dxa"/>
            <w:tcBorders>
              <w:left w:val="nil"/>
            </w:tcBorders>
            <w:tcMar>
              <w:top w:w="108" w:type="dxa"/>
              <w:bottom w:w="108" w:type="dxa"/>
            </w:tcMar>
          </w:tcPr>
          <w:p w14:paraId="07C8F16A" w14:textId="7928981F" w:rsidR="00B30B69" w:rsidRPr="00767ABF" w:rsidRDefault="00B30B69" w:rsidP="002439D3">
            <w:pPr>
              <w:pStyle w:val="032TableBodCcopy"/>
              <w:numPr>
                <w:ilvl w:val="0"/>
                <w:numId w:val="4"/>
              </w:numPr>
              <w:rPr>
                <w:rFonts w:ascii="Arial" w:hAnsi="Arial" w:cs="Arial"/>
                <w:sz w:val="20"/>
                <w:szCs w:val="20"/>
              </w:rPr>
            </w:pPr>
            <w:r w:rsidRPr="00767ABF">
              <w:rPr>
                <w:rFonts w:ascii="Arial" w:hAnsi="Arial" w:cs="Arial"/>
                <w:sz w:val="20"/>
                <w:szCs w:val="20"/>
              </w:rPr>
              <w:t>Before initiating a build operation, it’s handy to clear out the contents of the console window first.</w:t>
            </w:r>
            <w:r w:rsidR="000D4481" w:rsidRPr="00767ABF">
              <w:rPr>
                <w:rFonts w:ascii="Arial" w:hAnsi="Arial" w:cs="Arial"/>
                <w:sz w:val="20"/>
                <w:szCs w:val="20"/>
              </w:rPr>
              <w:t xml:space="preserve">  From the menu, select </w:t>
            </w:r>
            <w:r w:rsidR="000D4481" w:rsidRPr="00767ABF">
              <w:rPr>
                <w:rFonts w:ascii="Arial" w:hAnsi="Arial" w:cs="Arial"/>
                <w:b/>
                <w:sz w:val="20"/>
                <w:szCs w:val="20"/>
              </w:rPr>
              <w:t>View-&gt;Clear Console</w:t>
            </w:r>
            <w:r w:rsidR="000D4481" w:rsidRPr="00767ABF">
              <w:rPr>
                <w:rFonts w:ascii="Arial" w:hAnsi="Arial" w:cs="Arial"/>
                <w:sz w:val="20"/>
                <w:szCs w:val="20"/>
              </w:rPr>
              <w:t xml:space="preserve">.  This removes any prior build output lines </w:t>
            </w:r>
            <w:r w:rsidR="00B23F03" w:rsidRPr="00767ABF">
              <w:rPr>
                <w:rFonts w:ascii="Arial" w:hAnsi="Arial" w:cs="Arial"/>
                <w:sz w:val="20"/>
                <w:szCs w:val="20"/>
              </w:rPr>
              <w:t>so you are not confused by them.</w:t>
            </w:r>
            <w:r w:rsidRPr="00767ABF">
              <w:rPr>
                <w:rFonts w:ascii="Arial" w:hAnsi="Arial" w:cs="Arial"/>
                <w:sz w:val="20"/>
                <w:szCs w:val="20"/>
              </w:rPr>
              <w:t xml:space="preserve">  </w:t>
            </w:r>
          </w:p>
        </w:tc>
        <w:tc>
          <w:tcPr>
            <w:tcW w:w="5760" w:type="dxa"/>
            <w:tcBorders>
              <w:right w:val="nil"/>
            </w:tcBorders>
            <w:tcMar>
              <w:top w:w="108" w:type="dxa"/>
              <w:bottom w:w="108" w:type="dxa"/>
            </w:tcMar>
          </w:tcPr>
          <w:p w14:paraId="42E22F59" w14:textId="3595F144" w:rsidR="00B30B69" w:rsidRPr="00767ABF" w:rsidRDefault="000D4481" w:rsidP="002439D3">
            <w:pPr>
              <w:pStyle w:val="032TableBodCcopy"/>
              <w:rPr>
                <w:rFonts w:ascii="Arial" w:hAnsi="Arial" w:cs="Arial"/>
                <w:noProof/>
                <w:sz w:val="20"/>
                <w:szCs w:val="20"/>
              </w:rPr>
            </w:pPr>
            <w:r w:rsidRPr="00767ABF">
              <w:rPr>
                <w:rFonts w:ascii="Arial" w:hAnsi="Arial" w:cs="Arial"/>
                <w:noProof/>
                <w:sz w:val="20"/>
                <w:szCs w:val="20"/>
              </w:rPr>
              <w:drawing>
                <wp:inline distT="0" distB="0" distL="0" distR="0" wp14:anchorId="54559644" wp14:editId="7272A35D">
                  <wp:extent cx="3520440" cy="1459230"/>
                  <wp:effectExtent l="0" t="0" r="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520440" cy="1459230"/>
                          </a:xfrm>
                          <a:prstGeom prst="rect">
                            <a:avLst/>
                          </a:prstGeom>
                        </pic:spPr>
                      </pic:pic>
                    </a:graphicData>
                  </a:graphic>
                </wp:inline>
              </w:drawing>
            </w:r>
          </w:p>
        </w:tc>
      </w:tr>
      <w:tr w:rsidR="00F36C4B" w:rsidRPr="00767ABF" w14:paraId="6FCD85FD" w14:textId="77777777" w:rsidTr="002439D3">
        <w:trPr>
          <w:trHeight w:val="1134"/>
          <w:trPrChange w:id="160" w:author="Lunde, Andrew" w:date="2018-08-01T17:49:00Z">
            <w:trPr>
              <w:gridBefore w:val="3"/>
              <w:trHeight w:val="1134"/>
            </w:trPr>
          </w:trPrChange>
        </w:trPr>
        <w:tc>
          <w:tcPr>
            <w:tcW w:w="3420" w:type="dxa"/>
            <w:tcBorders>
              <w:left w:val="nil"/>
            </w:tcBorders>
            <w:tcMar>
              <w:top w:w="108" w:type="dxa"/>
              <w:bottom w:w="108" w:type="dxa"/>
            </w:tcMar>
            <w:tcPrChange w:id="161" w:author="Lunde, Andrew" w:date="2018-08-01T17:49:00Z">
              <w:tcPr>
                <w:tcW w:w="3402" w:type="dxa"/>
                <w:gridSpan w:val="2"/>
                <w:tcBorders>
                  <w:left w:val="nil"/>
                </w:tcBorders>
                <w:tcMar>
                  <w:top w:w="108" w:type="dxa"/>
                  <w:bottom w:w="108" w:type="dxa"/>
                </w:tcMar>
              </w:tcPr>
            </w:tcPrChange>
          </w:tcPr>
          <w:p w14:paraId="15884C0B" w14:textId="77777777" w:rsidR="003A5AB5" w:rsidRPr="00767ABF" w:rsidRDefault="003A5AB5" w:rsidP="002439D3">
            <w:pPr>
              <w:pStyle w:val="032TableBodCcopy"/>
              <w:numPr>
                <w:ilvl w:val="0"/>
                <w:numId w:val="4"/>
              </w:numPr>
              <w:rPr>
                <w:rFonts w:ascii="Arial" w:hAnsi="Arial" w:cs="Arial"/>
                <w:sz w:val="20"/>
                <w:szCs w:val="20"/>
              </w:rPr>
            </w:pPr>
            <w:r w:rsidRPr="00767ABF">
              <w:rPr>
                <w:rFonts w:ascii="Arial" w:hAnsi="Arial" w:cs="Arial"/>
                <w:sz w:val="20"/>
                <w:szCs w:val="20"/>
              </w:rPr>
              <w:lastRenderedPageBreak/>
              <w:t>Now we can build.</w:t>
            </w:r>
          </w:p>
          <w:p w14:paraId="26F025E5" w14:textId="6B6EAABC" w:rsidR="00F36C4B" w:rsidRPr="00767ABF" w:rsidRDefault="003A5AB5" w:rsidP="00052B00">
            <w:pPr>
              <w:pStyle w:val="032TableBodCcopy"/>
              <w:ind w:left="540"/>
              <w:rPr>
                <w:rFonts w:ascii="Arial" w:hAnsi="Arial" w:cs="Arial"/>
                <w:sz w:val="20"/>
                <w:szCs w:val="20"/>
              </w:rPr>
            </w:pPr>
            <w:r w:rsidRPr="00767ABF">
              <w:rPr>
                <w:rFonts w:ascii="Arial" w:hAnsi="Arial" w:cs="Arial"/>
                <w:sz w:val="20"/>
                <w:szCs w:val="20"/>
              </w:rPr>
              <w:t xml:space="preserve"> </w:t>
            </w:r>
            <w:r w:rsidR="00F36C4B" w:rsidRPr="00767ABF">
              <w:rPr>
                <w:rFonts w:ascii="Arial" w:hAnsi="Arial" w:cs="Arial"/>
                <w:sz w:val="20"/>
                <w:szCs w:val="20"/>
              </w:rPr>
              <w:br/>
            </w:r>
            <w:r w:rsidRPr="00767ABF">
              <w:rPr>
                <w:rFonts w:ascii="Arial" w:hAnsi="Arial" w:cs="Arial"/>
                <w:sz w:val="20"/>
                <w:szCs w:val="20"/>
              </w:rPr>
              <w:t xml:space="preserve">Right-click on the </w:t>
            </w:r>
            <w:proofErr w:type="spellStart"/>
            <w:r w:rsidRPr="00767ABF">
              <w:rPr>
                <w:rFonts w:ascii="Arial" w:hAnsi="Arial" w:cs="Arial"/>
                <w:sz w:val="20"/>
                <w:szCs w:val="20"/>
              </w:rPr>
              <w:t>db</w:t>
            </w:r>
            <w:proofErr w:type="spellEnd"/>
            <w:r w:rsidRPr="00767ABF">
              <w:rPr>
                <w:rFonts w:ascii="Arial" w:hAnsi="Arial" w:cs="Arial"/>
                <w:sz w:val="20"/>
                <w:szCs w:val="20"/>
              </w:rPr>
              <w:t xml:space="preserve"> folder and select  </w:t>
            </w:r>
            <w:r w:rsidRPr="00767ABF">
              <w:rPr>
                <w:rFonts w:ascii="Arial" w:hAnsi="Arial" w:cs="Arial"/>
                <w:b/>
                <w:sz w:val="20"/>
                <w:szCs w:val="20"/>
              </w:rPr>
              <w:t>Build</w:t>
            </w:r>
            <w:r w:rsidR="00A80EDD" w:rsidRPr="00767ABF">
              <w:rPr>
                <w:rFonts w:ascii="Arial" w:hAnsi="Arial" w:cs="Arial"/>
                <w:sz w:val="20"/>
                <w:szCs w:val="20"/>
              </w:rPr>
              <w:t>.</w:t>
            </w:r>
          </w:p>
        </w:tc>
        <w:tc>
          <w:tcPr>
            <w:tcW w:w="5760" w:type="dxa"/>
            <w:tcBorders>
              <w:right w:val="nil"/>
            </w:tcBorders>
            <w:tcMar>
              <w:top w:w="108" w:type="dxa"/>
              <w:bottom w:w="108" w:type="dxa"/>
            </w:tcMar>
            <w:tcPrChange w:id="162" w:author="Lunde, Andrew" w:date="2018-08-01T17:49:00Z">
              <w:tcPr>
                <w:tcW w:w="5800" w:type="dxa"/>
                <w:gridSpan w:val="4"/>
                <w:tcBorders>
                  <w:right w:val="nil"/>
                </w:tcBorders>
                <w:tcMar>
                  <w:top w:w="108" w:type="dxa"/>
                  <w:bottom w:w="108" w:type="dxa"/>
                </w:tcMar>
              </w:tcPr>
            </w:tcPrChange>
          </w:tcPr>
          <w:p w14:paraId="65EA7D15" w14:textId="22C078E6" w:rsidR="00F36C4B" w:rsidRPr="00767ABF" w:rsidRDefault="00CF49EB" w:rsidP="002439D3">
            <w:pPr>
              <w:pStyle w:val="032TableBodCcopy"/>
              <w:rPr>
                <w:rFonts w:ascii="Arial" w:hAnsi="Arial" w:cs="Arial"/>
                <w:noProof/>
                <w:sz w:val="20"/>
                <w:szCs w:val="20"/>
              </w:rPr>
            </w:pPr>
            <w:r w:rsidRPr="00767ABF">
              <w:rPr>
                <w:rFonts w:ascii="Arial" w:hAnsi="Arial" w:cs="Arial"/>
                <w:noProof/>
                <w:sz w:val="20"/>
                <w:szCs w:val="20"/>
              </w:rPr>
              <w:drawing>
                <wp:inline distT="0" distB="0" distL="0" distR="0" wp14:anchorId="4CEAE319" wp14:editId="6A172439">
                  <wp:extent cx="3520440" cy="3411855"/>
                  <wp:effectExtent l="0" t="0" r="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520440" cy="3411855"/>
                          </a:xfrm>
                          <a:prstGeom prst="rect">
                            <a:avLst/>
                          </a:prstGeom>
                        </pic:spPr>
                      </pic:pic>
                    </a:graphicData>
                  </a:graphic>
                </wp:inline>
              </w:drawing>
            </w:r>
            <w:r w:rsidR="00F36C4B" w:rsidRPr="00767ABF">
              <w:rPr>
                <w:rFonts w:ascii="Arial" w:hAnsi="Arial" w:cs="Arial"/>
                <w:noProof/>
                <w:sz w:val="20"/>
                <w:szCs w:val="20"/>
              </w:rPr>
              <w:br/>
            </w:r>
            <w:r w:rsidR="00F36C4B" w:rsidRPr="00767ABF">
              <w:rPr>
                <w:rFonts w:ascii="Arial" w:hAnsi="Arial" w:cs="Arial"/>
                <w:noProof/>
                <w:sz w:val="20"/>
                <w:szCs w:val="20"/>
              </w:rPr>
              <w:br/>
            </w:r>
          </w:p>
        </w:tc>
      </w:tr>
      <w:tr w:rsidR="001F4CAF" w:rsidRPr="00767ABF" w14:paraId="4D2975D5" w14:textId="77777777" w:rsidTr="002439D3">
        <w:trPr>
          <w:trHeight w:val="1134"/>
          <w:trPrChange w:id="163" w:author="Lunde, Andrew" w:date="2018-08-01T17:49:00Z">
            <w:trPr>
              <w:gridBefore w:val="3"/>
              <w:trHeight w:val="1134"/>
            </w:trPr>
          </w:trPrChange>
        </w:trPr>
        <w:tc>
          <w:tcPr>
            <w:tcW w:w="3420" w:type="dxa"/>
            <w:tcBorders>
              <w:left w:val="nil"/>
            </w:tcBorders>
            <w:tcMar>
              <w:top w:w="108" w:type="dxa"/>
              <w:bottom w:w="108" w:type="dxa"/>
            </w:tcMar>
            <w:tcPrChange w:id="164" w:author="Lunde, Andrew" w:date="2018-08-01T17:49:00Z">
              <w:tcPr>
                <w:tcW w:w="3402" w:type="dxa"/>
                <w:gridSpan w:val="2"/>
                <w:tcBorders>
                  <w:left w:val="nil"/>
                </w:tcBorders>
                <w:tcMar>
                  <w:top w:w="108" w:type="dxa"/>
                  <w:bottom w:w="108" w:type="dxa"/>
                </w:tcMar>
              </w:tcPr>
            </w:tcPrChange>
          </w:tcPr>
          <w:p w14:paraId="3A9A2250" w14:textId="588FB612" w:rsidR="001F4CAF" w:rsidRPr="00767ABF" w:rsidRDefault="002439D3" w:rsidP="002439D3">
            <w:pPr>
              <w:pStyle w:val="032TableBodCcopy"/>
              <w:ind w:left="180"/>
              <w:rPr>
                <w:rFonts w:ascii="Arial" w:hAnsi="Arial" w:cs="Arial"/>
                <w:sz w:val="20"/>
                <w:szCs w:val="20"/>
              </w:rPr>
            </w:pPr>
            <w:r w:rsidRPr="00767ABF">
              <w:rPr>
                <w:rFonts w:ascii="Arial" w:hAnsi="Arial" w:cs="Arial"/>
                <w:sz w:val="20"/>
                <w:szCs w:val="20"/>
              </w:rPr>
              <w:t>If the build went well, you should see the following lines at the bottom of the console output.</w:t>
            </w:r>
            <w:r w:rsidR="001F4CAF" w:rsidRPr="00767ABF">
              <w:rPr>
                <w:rFonts w:ascii="Arial" w:hAnsi="Arial" w:cs="Arial"/>
                <w:sz w:val="20"/>
                <w:szCs w:val="20"/>
              </w:rPr>
              <w:t xml:space="preserve"> </w:t>
            </w:r>
          </w:p>
        </w:tc>
        <w:tc>
          <w:tcPr>
            <w:tcW w:w="5760" w:type="dxa"/>
            <w:tcBorders>
              <w:right w:val="nil"/>
            </w:tcBorders>
            <w:tcMar>
              <w:top w:w="108" w:type="dxa"/>
              <w:bottom w:w="108" w:type="dxa"/>
            </w:tcMar>
            <w:tcPrChange w:id="165" w:author="Lunde, Andrew" w:date="2018-08-01T17:49:00Z">
              <w:tcPr>
                <w:tcW w:w="5800" w:type="dxa"/>
                <w:gridSpan w:val="4"/>
                <w:tcBorders>
                  <w:right w:val="nil"/>
                </w:tcBorders>
                <w:tcMar>
                  <w:top w:w="108" w:type="dxa"/>
                  <w:bottom w:w="108" w:type="dxa"/>
                </w:tcMar>
              </w:tcPr>
            </w:tcPrChange>
          </w:tcPr>
          <w:p w14:paraId="46232404" w14:textId="3FC0E942" w:rsidR="001F4CAF" w:rsidRPr="00767ABF" w:rsidRDefault="002439D3" w:rsidP="002439D3">
            <w:pPr>
              <w:pStyle w:val="032TableBodCcopy"/>
              <w:rPr>
                <w:rFonts w:ascii="Arial" w:hAnsi="Arial" w:cs="Arial"/>
                <w:noProof/>
                <w:sz w:val="20"/>
                <w:szCs w:val="20"/>
              </w:rPr>
            </w:pPr>
            <w:r w:rsidRPr="00767ABF">
              <w:rPr>
                <w:rFonts w:ascii="Arial" w:hAnsi="Arial" w:cs="Arial"/>
                <w:noProof/>
                <w:sz w:val="20"/>
                <w:szCs w:val="20"/>
              </w:rPr>
              <w:drawing>
                <wp:inline distT="0" distB="0" distL="0" distR="0" wp14:anchorId="66C16F40" wp14:editId="25D5E822">
                  <wp:extent cx="3520440" cy="43624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520440" cy="436245"/>
                          </a:xfrm>
                          <a:prstGeom prst="rect">
                            <a:avLst/>
                          </a:prstGeom>
                        </pic:spPr>
                      </pic:pic>
                    </a:graphicData>
                  </a:graphic>
                </wp:inline>
              </w:drawing>
            </w:r>
          </w:p>
        </w:tc>
      </w:tr>
      <w:tr w:rsidR="002439D3" w:rsidRPr="00767ABF" w14:paraId="38E95CFE" w14:textId="77777777" w:rsidTr="002439D3">
        <w:trPr>
          <w:trHeight w:val="1134"/>
        </w:trPr>
        <w:tc>
          <w:tcPr>
            <w:tcW w:w="9180" w:type="dxa"/>
            <w:gridSpan w:val="2"/>
            <w:tcBorders>
              <w:left w:val="nil"/>
              <w:right w:val="nil"/>
            </w:tcBorders>
            <w:tcMar>
              <w:top w:w="108" w:type="dxa"/>
              <w:bottom w:w="108" w:type="dxa"/>
            </w:tcMar>
          </w:tcPr>
          <w:p w14:paraId="2FB11E6F" w14:textId="7EC289B7" w:rsidR="002439D3" w:rsidRPr="00767ABF" w:rsidRDefault="002439D3" w:rsidP="002439D3">
            <w:pPr>
              <w:pStyle w:val="032TableBodCcopy"/>
              <w:rPr>
                <w:rFonts w:ascii="Arial" w:hAnsi="Arial" w:cs="Arial"/>
                <w:noProof/>
                <w:sz w:val="20"/>
                <w:szCs w:val="20"/>
              </w:rPr>
            </w:pPr>
            <w:r w:rsidRPr="00767ABF">
              <w:rPr>
                <w:rFonts w:ascii="Arial" w:hAnsi="Arial" w:cs="Arial"/>
                <w:noProof/>
                <w:sz w:val="20"/>
                <w:szCs w:val="20"/>
              </w:rPr>
              <w:t xml:space="preserve">What really is going on is that a special nodejs module is being run that reads the files in the db folder and produces a private schema in the database with all the tables and views you’ve defined as well as </w:t>
            </w:r>
            <w:r w:rsidR="001C7955" w:rsidRPr="00767ABF">
              <w:rPr>
                <w:rFonts w:ascii="Arial" w:hAnsi="Arial" w:cs="Arial"/>
                <w:noProof/>
                <w:sz w:val="20"/>
                <w:szCs w:val="20"/>
              </w:rPr>
              <w:t xml:space="preserve">a </w:t>
            </w:r>
            <w:r w:rsidRPr="00767ABF">
              <w:rPr>
                <w:rFonts w:ascii="Arial" w:hAnsi="Arial" w:cs="Arial"/>
                <w:noProof/>
                <w:sz w:val="20"/>
                <w:szCs w:val="20"/>
              </w:rPr>
              <w:t xml:space="preserve">system generated user and password for access.  This isolates the data from other schemas that may be deployed in the system.  </w:t>
            </w:r>
            <w:r w:rsidR="003C29DC" w:rsidRPr="00767ABF">
              <w:rPr>
                <w:rFonts w:ascii="Arial" w:hAnsi="Arial" w:cs="Arial"/>
                <w:noProof/>
                <w:sz w:val="20"/>
                <w:szCs w:val="20"/>
              </w:rPr>
              <w:t>After</w:t>
            </w:r>
            <w:r w:rsidRPr="00767ABF">
              <w:rPr>
                <w:rFonts w:ascii="Arial" w:hAnsi="Arial" w:cs="Arial"/>
                <w:noProof/>
                <w:sz w:val="20"/>
                <w:szCs w:val="20"/>
              </w:rPr>
              <w:t xml:space="preserve"> the nodejs is done running, it stops but the resulting schema remains.</w:t>
            </w:r>
            <w:r w:rsidR="00972B24" w:rsidRPr="00767ABF">
              <w:rPr>
                <w:rFonts w:ascii="Arial" w:hAnsi="Arial" w:cs="Arial"/>
                <w:noProof/>
                <w:sz w:val="20"/>
                <w:szCs w:val="20"/>
              </w:rPr>
              <w:t xml:space="preserve">  We can connect to it and explore it’s artifacts.</w:t>
            </w:r>
          </w:p>
        </w:tc>
      </w:tr>
      <w:tr w:rsidR="002439D3" w:rsidRPr="00767ABF" w14:paraId="23ECFF61" w14:textId="77777777" w:rsidTr="002439D3">
        <w:trPr>
          <w:trHeight w:val="1134"/>
        </w:trPr>
        <w:tc>
          <w:tcPr>
            <w:tcW w:w="3420" w:type="dxa"/>
            <w:tcBorders>
              <w:left w:val="nil"/>
            </w:tcBorders>
            <w:tcMar>
              <w:top w:w="108" w:type="dxa"/>
              <w:bottom w:w="108" w:type="dxa"/>
            </w:tcMar>
          </w:tcPr>
          <w:p w14:paraId="6AFF505D" w14:textId="563E16E5" w:rsidR="002439D3" w:rsidRPr="00767ABF" w:rsidRDefault="00972B24" w:rsidP="00972B24">
            <w:pPr>
              <w:pStyle w:val="032TableBodCcopy"/>
              <w:numPr>
                <w:ilvl w:val="0"/>
                <w:numId w:val="4"/>
              </w:numPr>
              <w:rPr>
                <w:rFonts w:ascii="Arial" w:hAnsi="Arial" w:cs="Arial"/>
                <w:sz w:val="20"/>
                <w:szCs w:val="20"/>
              </w:rPr>
            </w:pPr>
            <w:r w:rsidRPr="00767ABF">
              <w:rPr>
                <w:rFonts w:ascii="Arial" w:hAnsi="Arial" w:cs="Arial"/>
                <w:sz w:val="20"/>
                <w:szCs w:val="20"/>
              </w:rPr>
              <w:t>Click on the DB Explorer icon.</w:t>
            </w:r>
          </w:p>
        </w:tc>
        <w:tc>
          <w:tcPr>
            <w:tcW w:w="5760" w:type="dxa"/>
            <w:tcBorders>
              <w:right w:val="nil"/>
            </w:tcBorders>
            <w:tcMar>
              <w:top w:w="108" w:type="dxa"/>
              <w:bottom w:w="108" w:type="dxa"/>
            </w:tcMar>
          </w:tcPr>
          <w:p w14:paraId="5FBAFF9C" w14:textId="4A2B9DB7" w:rsidR="002439D3" w:rsidRPr="00767ABF" w:rsidRDefault="00972B24" w:rsidP="002439D3">
            <w:pPr>
              <w:pStyle w:val="032TableBodCcopy"/>
              <w:rPr>
                <w:rFonts w:ascii="Arial" w:hAnsi="Arial" w:cs="Arial"/>
                <w:noProof/>
                <w:sz w:val="20"/>
                <w:szCs w:val="20"/>
              </w:rPr>
            </w:pPr>
            <w:r w:rsidRPr="00767ABF">
              <w:rPr>
                <w:rFonts w:ascii="Arial" w:hAnsi="Arial" w:cs="Arial"/>
                <w:noProof/>
                <w:sz w:val="20"/>
                <w:szCs w:val="20"/>
              </w:rPr>
              <w:drawing>
                <wp:inline distT="0" distB="0" distL="0" distR="0" wp14:anchorId="064E3FF7" wp14:editId="02F888FA">
                  <wp:extent cx="3520440" cy="128714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520440" cy="1287145"/>
                          </a:xfrm>
                          <a:prstGeom prst="rect">
                            <a:avLst/>
                          </a:prstGeom>
                        </pic:spPr>
                      </pic:pic>
                    </a:graphicData>
                  </a:graphic>
                </wp:inline>
              </w:drawing>
            </w:r>
          </w:p>
        </w:tc>
      </w:tr>
      <w:tr w:rsidR="00972B24" w:rsidRPr="00767ABF" w14:paraId="7301DD23" w14:textId="77777777" w:rsidTr="002439D3">
        <w:trPr>
          <w:trHeight w:val="1134"/>
        </w:trPr>
        <w:tc>
          <w:tcPr>
            <w:tcW w:w="3420" w:type="dxa"/>
            <w:tcBorders>
              <w:left w:val="nil"/>
            </w:tcBorders>
            <w:tcMar>
              <w:top w:w="108" w:type="dxa"/>
              <w:bottom w:w="108" w:type="dxa"/>
            </w:tcMar>
          </w:tcPr>
          <w:p w14:paraId="69432CB3" w14:textId="00CF8F7D" w:rsidR="00972B24" w:rsidRPr="00767ABF" w:rsidRDefault="00972B24" w:rsidP="00972B24">
            <w:pPr>
              <w:pStyle w:val="032TableBodCcopy"/>
              <w:numPr>
                <w:ilvl w:val="0"/>
                <w:numId w:val="4"/>
              </w:numPr>
              <w:rPr>
                <w:rFonts w:ascii="Arial" w:hAnsi="Arial" w:cs="Arial"/>
                <w:sz w:val="20"/>
                <w:szCs w:val="20"/>
              </w:rPr>
            </w:pPr>
            <w:r w:rsidRPr="00767ABF">
              <w:rPr>
                <w:rFonts w:ascii="Arial" w:hAnsi="Arial" w:cs="Arial"/>
                <w:sz w:val="20"/>
                <w:szCs w:val="20"/>
              </w:rPr>
              <w:lastRenderedPageBreak/>
              <w:t xml:space="preserve">Since no DB connections have yet been made, click </w:t>
            </w:r>
            <w:r w:rsidRPr="00767ABF">
              <w:rPr>
                <w:rFonts w:ascii="Arial" w:hAnsi="Arial" w:cs="Arial"/>
                <w:b/>
                <w:sz w:val="20"/>
                <w:szCs w:val="20"/>
              </w:rPr>
              <w:t>Yes</w:t>
            </w:r>
            <w:r w:rsidRPr="00767ABF">
              <w:rPr>
                <w:rFonts w:ascii="Arial" w:hAnsi="Arial" w:cs="Arial"/>
                <w:sz w:val="20"/>
                <w:szCs w:val="20"/>
              </w:rPr>
              <w:t>.</w:t>
            </w:r>
          </w:p>
        </w:tc>
        <w:tc>
          <w:tcPr>
            <w:tcW w:w="5760" w:type="dxa"/>
            <w:tcBorders>
              <w:right w:val="nil"/>
            </w:tcBorders>
            <w:tcMar>
              <w:top w:w="108" w:type="dxa"/>
              <w:bottom w:w="108" w:type="dxa"/>
            </w:tcMar>
          </w:tcPr>
          <w:p w14:paraId="5116CEA1" w14:textId="244EC8B5" w:rsidR="00972B24" w:rsidRPr="00767ABF" w:rsidRDefault="00972B24" w:rsidP="002439D3">
            <w:pPr>
              <w:pStyle w:val="032TableBodCcopy"/>
              <w:rPr>
                <w:rFonts w:ascii="Arial" w:hAnsi="Arial" w:cs="Arial"/>
                <w:noProof/>
                <w:sz w:val="20"/>
                <w:szCs w:val="20"/>
              </w:rPr>
            </w:pPr>
            <w:r w:rsidRPr="00767ABF">
              <w:rPr>
                <w:rFonts w:ascii="Arial" w:hAnsi="Arial" w:cs="Arial"/>
                <w:noProof/>
                <w:sz w:val="20"/>
                <w:szCs w:val="20"/>
              </w:rPr>
              <w:drawing>
                <wp:inline distT="0" distB="0" distL="0" distR="0" wp14:anchorId="7D7699CC" wp14:editId="49F72357">
                  <wp:extent cx="3520440" cy="138874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520440" cy="1388745"/>
                          </a:xfrm>
                          <a:prstGeom prst="rect">
                            <a:avLst/>
                          </a:prstGeom>
                        </pic:spPr>
                      </pic:pic>
                    </a:graphicData>
                  </a:graphic>
                </wp:inline>
              </w:drawing>
            </w:r>
          </w:p>
        </w:tc>
      </w:tr>
      <w:tr w:rsidR="00972B24" w:rsidRPr="00767ABF" w14:paraId="7D0F68A0" w14:textId="77777777" w:rsidTr="002439D3">
        <w:trPr>
          <w:trHeight w:val="1134"/>
        </w:trPr>
        <w:tc>
          <w:tcPr>
            <w:tcW w:w="3420" w:type="dxa"/>
            <w:tcBorders>
              <w:left w:val="nil"/>
            </w:tcBorders>
            <w:tcMar>
              <w:top w:w="108" w:type="dxa"/>
              <w:bottom w:w="108" w:type="dxa"/>
            </w:tcMar>
          </w:tcPr>
          <w:p w14:paraId="5CAC8723" w14:textId="5F5F617A" w:rsidR="00972B24" w:rsidRPr="00767ABF" w:rsidRDefault="00972B24" w:rsidP="00972B24">
            <w:pPr>
              <w:pStyle w:val="032TableBodCcopy"/>
              <w:numPr>
                <w:ilvl w:val="0"/>
                <w:numId w:val="4"/>
              </w:numPr>
              <w:rPr>
                <w:rFonts w:ascii="Arial" w:hAnsi="Arial" w:cs="Arial"/>
                <w:sz w:val="20"/>
                <w:szCs w:val="20"/>
              </w:rPr>
            </w:pPr>
            <w:r w:rsidRPr="00767ABF">
              <w:rPr>
                <w:rFonts w:ascii="Arial" w:hAnsi="Arial" w:cs="Arial"/>
                <w:sz w:val="20"/>
                <w:szCs w:val="20"/>
              </w:rPr>
              <w:t xml:space="preserve">Enter </w:t>
            </w:r>
            <w:r w:rsidRPr="00767ABF">
              <w:rPr>
                <w:rFonts w:ascii="Arial" w:hAnsi="Arial" w:cs="Arial"/>
                <w:b/>
                <w:sz w:val="20"/>
                <w:szCs w:val="20"/>
              </w:rPr>
              <w:t>DAT368</w:t>
            </w:r>
            <w:r w:rsidRPr="00767ABF">
              <w:rPr>
                <w:rFonts w:ascii="Arial" w:hAnsi="Arial" w:cs="Arial"/>
                <w:sz w:val="20"/>
                <w:szCs w:val="20"/>
              </w:rPr>
              <w:t xml:space="preserve"> in the HDI Containers field to narrow the list, and then select the line that starts with DAT368.</w:t>
            </w:r>
          </w:p>
        </w:tc>
        <w:tc>
          <w:tcPr>
            <w:tcW w:w="5760" w:type="dxa"/>
            <w:tcBorders>
              <w:right w:val="nil"/>
            </w:tcBorders>
            <w:tcMar>
              <w:top w:w="108" w:type="dxa"/>
              <w:bottom w:w="108" w:type="dxa"/>
            </w:tcMar>
          </w:tcPr>
          <w:p w14:paraId="61C927F9" w14:textId="7AE46FB7" w:rsidR="00972B24" w:rsidRPr="00767ABF" w:rsidRDefault="00972B24" w:rsidP="002439D3">
            <w:pPr>
              <w:pStyle w:val="032TableBodCcopy"/>
              <w:rPr>
                <w:rFonts w:ascii="Arial" w:hAnsi="Arial" w:cs="Arial"/>
                <w:noProof/>
                <w:sz w:val="20"/>
                <w:szCs w:val="20"/>
              </w:rPr>
            </w:pPr>
            <w:r w:rsidRPr="00767ABF">
              <w:rPr>
                <w:rFonts w:ascii="Arial" w:hAnsi="Arial" w:cs="Arial"/>
                <w:noProof/>
                <w:sz w:val="20"/>
                <w:szCs w:val="20"/>
              </w:rPr>
              <w:drawing>
                <wp:inline distT="0" distB="0" distL="0" distR="0" wp14:anchorId="289EC12F" wp14:editId="6D65EBBB">
                  <wp:extent cx="3520440" cy="198628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520440" cy="1986280"/>
                          </a:xfrm>
                          <a:prstGeom prst="rect">
                            <a:avLst/>
                          </a:prstGeom>
                        </pic:spPr>
                      </pic:pic>
                    </a:graphicData>
                  </a:graphic>
                </wp:inline>
              </w:drawing>
            </w:r>
          </w:p>
        </w:tc>
      </w:tr>
      <w:tr w:rsidR="00972B24" w:rsidRPr="00767ABF" w14:paraId="7ACBF993" w14:textId="77777777" w:rsidTr="002439D3">
        <w:trPr>
          <w:trHeight w:val="1134"/>
        </w:trPr>
        <w:tc>
          <w:tcPr>
            <w:tcW w:w="3420" w:type="dxa"/>
            <w:tcBorders>
              <w:left w:val="nil"/>
            </w:tcBorders>
            <w:tcMar>
              <w:top w:w="108" w:type="dxa"/>
              <w:bottom w:w="108" w:type="dxa"/>
            </w:tcMar>
          </w:tcPr>
          <w:p w14:paraId="5D61DDA4" w14:textId="6117EBBD" w:rsidR="00972B24" w:rsidRPr="00767ABF" w:rsidRDefault="00C75872" w:rsidP="00972B24">
            <w:pPr>
              <w:pStyle w:val="032TableBodCcopy"/>
              <w:numPr>
                <w:ilvl w:val="0"/>
                <w:numId w:val="4"/>
              </w:numPr>
              <w:rPr>
                <w:rFonts w:ascii="Arial" w:hAnsi="Arial" w:cs="Arial"/>
                <w:sz w:val="20"/>
                <w:szCs w:val="20"/>
              </w:rPr>
            </w:pPr>
            <w:r w:rsidRPr="00767ABF">
              <w:rPr>
                <w:rFonts w:ascii="Arial" w:hAnsi="Arial" w:cs="Arial"/>
                <w:sz w:val="20"/>
                <w:szCs w:val="20"/>
              </w:rPr>
              <w:t>Remove the long suggested name and e</w:t>
            </w:r>
            <w:r w:rsidR="00972B24" w:rsidRPr="00767ABF">
              <w:rPr>
                <w:rFonts w:ascii="Arial" w:hAnsi="Arial" w:cs="Arial"/>
                <w:sz w:val="20"/>
                <w:szCs w:val="20"/>
              </w:rPr>
              <w:t xml:space="preserve">nter </w:t>
            </w:r>
            <w:r w:rsidR="00972B24" w:rsidRPr="00767ABF">
              <w:rPr>
                <w:rFonts w:ascii="Arial" w:hAnsi="Arial" w:cs="Arial"/>
                <w:b/>
                <w:sz w:val="20"/>
                <w:szCs w:val="20"/>
              </w:rPr>
              <w:t>DAT368</w:t>
            </w:r>
            <w:r w:rsidR="00972B24" w:rsidRPr="00767ABF">
              <w:rPr>
                <w:rFonts w:ascii="Arial" w:hAnsi="Arial" w:cs="Arial"/>
                <w:sz w:val="20"/>
                <w:szCs w:val="20"/>
              </w:rPr>
              <w:t xml:space="preserve"> in the Name to Show in Display field and then click the </w:t>
            </w:r>
            <w:r w:rsidR="00972B24" w:rsidRPr="00767ABF">
              <w:rPr>
                <w:rFonts w:ascii="Arial" w:hAnsi="Arial" w:cs="Arial"/>
                <w:b/>
                <w:sz w:val="20"/>
                <w:szCs w:val="20"/>
              </w:rPr>
              <w:t>OK</w:t>
            </w:r>
            <w:r w:rsidR="00972B24" w:rsidRPr="00767ABF">
              <w:rPr>
                <w:rFonts w:ascii="Arial" w:hAnsi="Arial" w:cs="Arial"/>
                <w:sz w:val="20"/>
                <w:szCs w:val="20"/>
              </w:rPr>
              <w:t xml:space="preserve"> button.</w:t>
            </w:r>
          </w:p>
        </w:tc>
        <w:tc>
          <w:tcPr>
            <w:tcW w:w="5760" w:type="dxa"/>
            <w:tcBorders>
              <w:right w:val="nil"/>
            </w:tcBorders>
            <w:tcMar>
              <w:top w:w="108" w:type="dxa"/>
              <w:bottom w:w="108" w:type="dxa"/>
            </w:tcMar>
          </w:tcPr>
          <w:p w14:paraId="0E80B5D2" w14:textId="01BCCFCE" w:rsidR="00972B24" w:rsidRPr="00767ABF" w:rsidRDefault="00972B24" w:rsidP="002439D3">
            <w:pPr>
              <w:pStyle w:val="032TableBodCcopy"/>
              <w:rPr>
                <w:rFonts w:ascii="Arial" w:hAnsi="Arial" w:cs="Arial"/>
                <w:noProof/>
                <w:sz w:val="20"/>
                <w:szCs w:val="20"/>
              </w:rPr>
            </w:pPr>
            <w:r w:rsidRPr="00767ABF">
              <w:rPr>
                <w:rFonts w:ascii="Arial" w:hAnsi="Arial" w:cs="Arial"/>
                <w:noProof/>
                <w:sz w:val="20"/>
                <w:szCs w:val="20"/>
              </w:rPr>
              <w:drawing>
                <wp:inline distT="0" distB="0" distL="0" distR="0" wp14:anchorId="437CD499" wp14:editId="26F4C55B">
                  <wp:extent cx="3520440" cy="122364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520440" cy="1223645"/>
                          </a:xfrm>
                          <a:prstGeom prst="rect">
                            <a:avLst/>
                          </a:prstGeom>
                        </pic:spPr>
                      </pic:pic>
                    </a:graphicData>
                  </a:graphic>
                </wp:inline>
              </w:drawing>
            </w:r>
          </w:p>
        </w:tc>
      </w:tr>
      <w:tr w:rsidR="00972B24" w:rsidRPr="00767ABF" w14:paraId="162EE31F" w14:textId="77777777" w:rsidTr="002439D3">
        <w:trPr>
          <w:trHeight w:val="1134"/>
        </w:trPr>
        <w:tc>
          <w:tcPr>
            <w:tcW w:w="3420" w:type="dxa"/>
            <w:tcBorders>
              <w:left w:val="nil"/>
            </w:tcBorders>
            <w:tcMar>
              <w:top w:w="108" w:type="dxa"/>
              <w:bottom w:w="108" w:type="dxa"/>
            </w:tcMar>
          </w:tcPr>
          <w:p w14:paraId="3B29B1DD" w14:textId="281A003C" w:rsidR="00972B24" w:rsidRPr="00767ABF" w:rsidRDefault="00BA37CC" w:rsidP="00972B24">
            <w:pPr>
              <w:pStyle w:val="032TableBodCcopy"/>
              <w:numPr>
                <w:ilvl w:val="0"/>
                <w:numId w:val="4"/>
              </w:numPr>
              <w:rPr>
                <w:rFonts w:ascii="Arial" w:hAnsi="Arial" w:cs="Arial"/>
                <w:sz w:val="20"/>
                <w:szCs w:val="20"/>
              </w:rPr>
            </w:pPr>
            <w:r w:rsidRPr="00767ABF">
              <w:rPr>
                <w:rFonts w:ascii="Arial" w:hAnsi="Arial" w:cs="Arial"/>
                <w:sz w:val="20"/>
                <w:szCs w:val="20"/>
              </w:rPr>
              <w:lastRenderedPageBreak/>
              <w:t>Left-click on Tables.</w:t>
            </w:r>
            <w:r w:rsidR="00364D6F" w:rsidRPr="00767ABF">
              <w:rPr>
                <w:rFonts w:ascii="Arial" w:hAnsi="Arial" w:cs="Arial"/>
                <w:sz w:val="20"/>
                <w:szCs w:val="20"/>
              </w:rPr>
              <w:t xml:space="preserve">  Notice that a table named DAT368.db.data::</w:t>
            </w:r>
            <w:proofErr w:type="spellStart"/>
            <w:r w:rsidR="00364D6F" w:rsidRPr="00767ABF">
              <w:rPr>
                <w:rFonts w:ascii="Arial" w:hAnsi="Arial" w:cs="Arial"/>
                <w:sz w:val="20"/>
                <w:szCs w:val="20"/>
              </w:rPr>
              <w:t>sensors.temp</w:t>
            </w:r>
            <w:proofErr w:type="spellEnd"/>
            <w:r w:rsidR="00364D6F" w:rsidRPr="00767ABF">
              <w:rPr>
                <w:rFonts w:ascii="Arial" w:hAnsi="Arial" w:cs="Arial"/>
                <w:sz w:val="20"/>
                <w:szCs w:val="20"/>
              </w:rPr>
              <w:t xml:space="preserve"> appears in the list below.</w:t>
            </w:r>
          </w:p>
        </w:tc>
        <w:tc>
          <w:tcPr>
            <w:tcW w:w="5760" w:type="dxa"/>
            <w:tcBorders>
              <w:right w:val="nil"/>
            </w:tcBorders>
            <w:tcMar>
              <w:top w:w="108" w:type="dxa"/>
              <w:bottom w:w="108" w:type="dxa"/>
            </w:tcMar>
          </w:tcPr>
          <w:p w14:paraId="4999390F" w14:textId="4CD30AF9" w:rsidR="00972B24" w:rsidRPr="00767ABF" w:rsidRDefault="00972B24" w:rsidP="002439D3">
            <w:pPr>
              <w:pStyle w:val="032TableBodCcopy"/>
              <w:rPr>
                <w:rFonts w:ascii="Arial" w:hAnsi="Arial" w:cs="Arial"/>
                <w:noProof/>
                <w:sz w:val="20"/>
                <w:szCs w:val="20"/>
              </w:rPr>
            </w:pPr>
            <w:r w:rsidRPr="00767ABF">
              <w:rPr>
                <w:rFonts w:ascii="Arial" w:hAnsi="Arial" w:cs="Arial"/>
                <w:noProof/>
                <w:sz w:val="20"/>
                <w:szCs w:val="20"/>
              </w:rPr>
              <w:drawing>
                <wp:inline distT="0" distB="0" distL="0" distR="0" wp14:anchorId="5758CCE6" wp14:editId="04B96741">
                  <wp:extent cx="3520440" cy="4328160"/>
                  <wp:effectExtent l="0" t="0" r="0" b="254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520440" cy="4328160"/>
                          </a:xfrm>
                          <a:prstGeom prst="rect">
                            <a:avLst/>
                          </a:prstGeom>
                        </pic:spPr>
                      </pic:pic>
                    </a:graphicData>
                  </a:graphic>
                </wp:inline>
              </w:drawing>
            </w:r>
          </w:p>
        </w:tc>
      </w:tr>
      <w:tr w:rsidR="00BA37CC" w:rsidRPr="00767ABF" w14:paraId="7D593FAE" w14:textId="77777777" w:rsidTr="00BA37CC">
        <w:trPr>
          <w:trHeight w:val="1134"/>
        </w:trPr>
        <w:tc>
          <w:tcPr>
            <w:tcW w:w="3420" w:type="dxa"/>
            <w:tcBorders>
              <w:left w:val="nil"/>
              <w:bottom w:val="single" w:sz="4" w:space="0" w:color="auto"/>
            </w:tcBorders>
            <w:tcMar>
              <w:top w:w="108" w:type="dxa"/>
              <w:bottom w:w="108" w:type="dxa"/>
            </w:tcMar>
          </w:tcPr>
          <w:p w14:paraId="228676EA" w14:textId="01C198E0" w:rsidR="00BA37CC" w:rsidRPr="00767ABF" w:rsidRDefault="00BA37CC" w:rsidP="00972B24">
            <w:pPr>
              <w:pStyle w:val="032TableBodCcopy"/>
              <w:numPr>
                <w:ilvl w:val="0"/>
                <w:numId w:val="4"/>
              </w:numPr>
              <w:rPr>
                <w:rFonts w:ascii="Arial" w:hAnsi="Arial" w:cs="Arial"/>
                <w:sz w:val="20"/>
                <w:szCs w:val="20"/>
              </w:rPr>
            </w:pPr>
            <w:r w:rsidRPr="00767ABF">
              <w:rPr>
                <w:rFonts w:ascii="Arial" w:hAnsi="Arial" w:cs="Arial"/>
                <w:sz w:val="20"/>
                <w:szCs w:val="20"/>
              </w:rPr>
              <w:t xml:space="preserve">Right-click on  </w:t>
            </w:r>
            <w:r w:rsidR="00E448C9" w:rsidRPr="00767ABF">
              <w:rPr>
                <w:rFonts w:ascii="Arial" w:hAnsi="Arial" w:cs="Arial"/>
                <w:sz w:val="20"/>
                <w:szCs w:val="20"/>
              </w:rPr>
              <w:t xml:space="preserve">the </w:t>
            </w:r>
            <w:r w:rsidRPr="00767ABF">
              <w:rPr>
                <w:rFonts w:ascii="Arial" w:hAnsi="Arial" w:cs="Arial"/>
                <w:sz w:val="20"/>
                <w:szCs w:val="20"/>
              </w:rPr>
              <w:t>DAT368.db.data::</w:t>
            </w:r>
            <w:proofErr w:type="spellStart"/>
            <w:r w:rsidRPr="00767ABF">
              <w:rPr>
                <w:rFonts w:ascii="Arial" w:hAnsi="Arial" w:cs="Arial"/>
                <w:sz w:val="20"/>
                <w:szCs w:val="20"/>
              </w:rPr>
              <w:t>sensors.temp</w:t>
            </w:r>
            <w:proofErr w:type="spellEnd"/>
            <w:r w:rsidRPr="00767ABF">
              <w:rPr>
                <w:rFonts w:ascii="Arial" w:hAnsi="Arial" w:cs="Arial"/>
                <w:sz w:val="20"/>
                <w:szCs w:val="20"/>
              </w:rPr>
              <w:t xml:space="preserve"> table and select </w:t>
            </w:r>
            <w:r w:rsidRPr="00767ABF">
              <w:rPr>
                <w:rFonts w:ascii="Arial" w:hAnsi="Arial" w:cs="Arial"/>
                <w:b/>
                <w:sz w:val="20"/>
                <w:szCs w:val="20"/>
              </w:rPr>
              <w:t>Open Data</w:t>
            </w:r>
            <w:r w:rsidRPr="00767ABF">
              <w:rPr>
                <w:rFonts w:ascii="Arial" w:hAnsi="Arial" w:cs="Arial"/>
                <w:sz w:val="20"/>
                <w:szCs w:val="20"/>
              </w:rPr>
              <w:t>.</w:t>
            </w:r>
          </w:p>
        </w:tc>
        <w:tc>
          <w:tcPr>
            <w:tcW w:w="5760" w:type="dxa"/>
            <w:tcBorders>
              <w:bottom w:val="single" w:sz="4" w:space="0" w:color="auto"/>
              <w:right w:val="nil"/>
            </w:tcBorders>
            <w:tcMar>
              <w:top w:w="108" w:type="dxa"/>
              <w:bottom w:w="108" w:type="dxa"/>
            </w:tcMar>
          </w:tcPr>
          <w:p w14:paraId="1B8CA316" w14:textId="308A6F2F" w:rsidR="00BA37CC" w:rsidRPr="00767ABF" w:rsidRDefault="00BA37CC" w:rsidP="002439D3">
            <w:pPr>
              <w:pStyle w:val="032TableBodCcopy"/>
              <w:rPr>
                <w:rFonts w:ascii="Arial" w:hAnsi="Arial" w:cs="Arial"/>
                <w:noProof/>
                <w:sz w:val="20"/>
                <w:szCs w:val="20"/>
              </w:rPr>
            </w:pPr>
            <w:r w:rsidRPr="00767ABF">
              <w:rPr>
                <w:rFonts w:ascii="Arial" w:hAnsi="Arial" w:cs="Arial"/>
                <w:noProof/>
                <w:sz w:val="20"/>
                <w:szCs w:val="20"/>
              </w:rPr>
              <w:drawing>
                <wp:inline distT="0" distB="0" distL="0" distR="0" wp14:anchorId="49D818BE" wp14:editId="023A137C">
                  <wp:extent cx="3520440" cy="268351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520440" cy="2683510"/>
                          </a:xfrm>
                          <a:prstGeom prst="rect">
                            <a:avLst/>
                          </a:prstGeom>
                        </pic:spPr>
                      </pic:pic>
                    </a:graphicData>
                  </a:graphic>
                </wp:inline>
              </w:drawing>
            </w:r>
          </w:p>
        </w:tc>
      </w:tr>
      <w:tr w:rsidR="00BA37CC" w:rsidRPr="00767ABF" w14:paraId="25754057" w14:textId="77777777" w:rsidTr="00BA37CC">
        <w:trPr>
          <w:trHeight w:val="1134"/>
        </w:trPr>
        <w:tc>
          <w:tcPr>
            <w:tcW w:w="9180" w:type="dxa"/>
            <w:gridSpan w:val="2"/>
            <w:tcBorders>
              <w:left w:val="nil"/>
              <w:right w:val="nil"/>
            </w:tcBorders>
            <w:tcMar>
              <w:top w:w="108" w:type="dxa"/>
              <w:bottom w:w="108" w:type="dxa"/>
            </w:tcMar>
          </w:tcPr>
          <w:p w14:paraId="764DE5C9" w14:textId="4490C362" w:rsidR="00BA37CC" w:rsidRPr="00767ABF" w:rsidRDefault="00BA37CC" w:rsidP="002439D3">
            <w:pPr>
              <w:pStyle w:val="032TableBodCcopy"/>
              <w:rPr>
                <w:rFonts w:ascii="Arial" w:hAnsi="Arial" w:cs="Arial"/>
                <w:noProof/>
                <w:sz w:val="20"/>
                <w:szCs w:val="20"/>
              </w:rPr>
            </w:pPr>
            <w:r w:rsidRPr="00767ABF">
              <w:rPr>
                <w:rFonts w:ascii="Arial" w:hAnsi="Arial" w:cs="Arial"/>
                <w:noProof/>
                <w:sz w:val="20"/>
                <w:szCs w:val="20"/>
              </w:rPr>
              <w:lastRenderedPageBreak/>
              <w:t>You will see the table’s contents in the window</w:t>
            </w:r>
            <w:r w:rsidR="00C33D17" w:rsidRPr="00767ABF">
              <w:rPr>
                <w:rFonts w:ascii="Arial" w:hAnsi="Arial" w:cs="Arial"/>
                <w:noProof/>
                <w:sz w:val="20"/>
                <w:szCs w:val="20"/>
              </w:rPr>
              <w:t xml:space="preserve"> to the right</w:t>
            </w:r>
            <w:r w:rsidRPr="00767ABF">
              <w:rPr>
                <w:rFonts w:ascii="Arial" w:hAnsi="Arial" w:cs="Arial"/>
                <w:noProof/>
                <w:sz w:val="20"/>
                <w:szCs w:val="20"/>
              </w:rPr>
              <w:t>.  There is currently one row of data with tempVal of 100 that exists in a single table.  This was inserted as part of the processing of the db module.</w:t>
            </w:r>
          </w:p>
        </w:tc>
      </w:tr>
    </w:tbl>
    <w:p w14:paraId="276A07E5" w14:textId="1C48A596" w:rsidR="00107C97" w:rsidRPr="00767ABF" w:rsidRDefault="002439D3">
      <w:pPr>
        <w:rPr>
          <w:rFonts w:ascii="Arial" w:hAnsi="Arial" w:cs="Arial"/>
          <w:b/>
          <w:bCs/>
          <w:sz w:val="20"/>
          <w:szCs w:val="20"/>
        </w:rPr>
      </w:pPr>
      <w:bookmarkStart w:id="166" w:name="_Toc457217691"/>
      <w:bookmarkStart w:id="167" w:name="_Toc481009568"/>
      <w:r w:rsidRPr="00767ABF">
        <w:rPr>
          <w:rFonts w:ascii="Arial" w:hAnsi="Arial" w:cs="Arial"/>
          <w:sz w:val="20"/>
          <w:szCs w:val="20"/>
        </w:rPr>
        <w:br w:type="textWrapping" w:clear="all"/>
      </w:r>
      <w:r w:rsidR="00107C97" w:rsidRPr="00767ABF">
        <w:rPr>
          <w:rFonts w:ascii="Arial" w:hAnsi="Arial" w:cs="Arial"/>
          <w:sz w:val="20"/>
          <w:szCs w:val="20"/>
        </w:rPr>
        <w:br w:type="page"/>
      </w:r>
    </w:p>
    <w:p w14:paraId="29BD9464" w14:textId="492AA59C" w:rsidR="001F4CAF" w:rsidRPr="00767ABF" w:rsidRDefault="001F4CAF" w:rsidP="001F4CAF">
      <w:pPr>
        <w:pStyle w:val="Heading2"/>
        <w:rPr>
          <w:rFonts w:ascii="Arial" w:hAnsi="Arial" w:cs="Arial"/>
          <w:sz w:val="20"/>
          <w:szCs w:val="20"/>
        </w:rPr>
      </w:pPr>
      <w:bookmarkStart w:id="168" w:name="_Toc523398278"/>
      <w:bookmarkStart w:id="169" w:name="Exercise_1_2"/>
      <w:r w:rsidRPr="00767ABF">
        <w:rPr>
          <w:rFonts w:ascii="Arial" w:hAnsi="Arial" w:cs="Arial"/>
          <w:sz w:val="20"/>
          <w:szCs w:val="20"/>
        </w:rPr>
        <w:lastRenderedPageBreak/>
        <w:t xml:space="preserve">Exercise 1.2: </w:t>
      </w:r>
      <w:bookmarkEnd w:id="166"/>
      <w:bookmarkEnd w:id="167"/>
      <w:r w:rsidR="00F52A0B" w:rsidRPr="00767ABF">
        <w:rPr>
          <w:rFonts w:ascii="Arial" w:hAnsi="Arial" w:cs="Arial"/>
          <w:sz w:val="20"/>
          <w:szCs w:val="20"/>
        </w:rPr>
        <w:t xml:space="preserve">Using the </w:t>
      </w:r>
      <w:r w:rsidR="003A5AB5" w:rsidRPr="00767ABF">
        <w:rPr>
          <w:rFonts w:ascii="Arial" w:hAnsi="Arial" w:cs="Arial"/>
          <w:sz w:val="20"/>
          <w:szCs w:val="20"/>
        </w:rPr>
        <w:t>XS CLI</w:t>
      </w:r>
      <w:bookmarkEnd w:id="168"/>
    </w:p>
    <w:bookmarkEnd w:id="169"/>
    <w:p w14:paraId="4D21F226" w14:textId="77777777" w:rsidR="00C556A4" w:rsidRPr="00767ABF" w:rsidRDefault="00C556A4" w:rsidP="005B5D37">
      <w:pPr>
        <w:pStyle w:val="020BulletIndent1"/>
        <w:numPr>
          <w:ilvl w:val="0"/>
          <w:numId w:val="0"/>
        </w:numPr>
        <w:rPr>
          <w:rFonts w:cs="Arial"/>
          <w:szCs w:val="20"/>
        </w:rPr>
      </w:pPr>
    </w:p>
    <w:p w14:paraId="68F27CA5" w14:textId="3218AAF9" w:rsidR="001F4CAF" w:rsidRPr="00767ABF" w:rsidRDefault="00C556A4" w:rsidP="005B5D37">
      <w:pPr>
        <w:pStyle w:val="020BulletIndent1"/>
        <w:numPr>
          <w:ilvl w:val="0"/>
          <w:numId w:val="0"/>
        </w:numPr>
        <w:rPr>
          <w:rFonts w:cs="Arial"/>
          <w:szCs w:val="20"/>
          <w:lang w:val="en-US"/>
        </w:rPr>
      </w:pPr>
      <w:r w:rsidRPr="00767ABF">
        <w:rPr>
          <w:rFonts w:cs="Arial"/>
          <w:szCs w:val="20"/>
        </w:rPr>
        <w:t>We will use a common windows Secure Shell tool called Putty SSH to i</w:t>
      </w:r>
      <w:r w:rsidR="00BE3A4E" w:rsidRPr="00767ABF">
        <w:rPr>
          <w:rFonts w:cs="Arial"/>
          <w:szCs w:val="20"/>
        </w:rPr>
        <w:t>nspect the underlying system with the XS Command Line Interface(CLI)</w:t>
      </w:r>
      <w:r w:rsidRPr="00767ABF">
        <w:rPr>
          <w:rFonts w:cs="Arial"/>
          <w:szCs w:val="20"/>
        </w:rPr>
        <w:t xml:space="preserve">.  </w:t>
      </w:r>
      <w:r w:rsidR="00916538" w:rsidRPr="00767ABF">
        <w:rPr>
          <w:rFonts w:cs="Arial"/>
          <w:szCs w:val="20"/>
        </w:rPr>
        <w:t xml:space="preserve">While it’s possible to install the XS CLI on the local workstation, it’s often better to work on the server itself so that the environment that you’re </w:t>
      </w:r>
      <w:r w:rsidR="006A2342" w:rsidRPr="00767ABF">
        <w:rPr>
          <w:rFonts w:cs="Arial"/>
          <w:szCs w:val="20"/>
        </w:rPr>
        <w:t>building with is similar to the environment you will deploy into.</w:t>
      </w:r>
      <w:r w:rsidR="00BB737B" w:rsidRPr="00767ABF">
        <w:rPr>
          <w:rFonts w:cs="Arial"/>
          <w:szCs w:val="20"/>
          <w:lang w:val="en-US"/>
        </w:rPr>
        <w:br/>
      </w:r>
    </w:p>
    <w:p w14:paraId="39A4A83F" w14:textId="77777777" w:rsidR="001F4CAF" w:rsidRPr="00767ABF" w:rsidRDefault="001F4CAF" w:rsidP="001F4CAF">
      <w:pPr>
        <w:pStyle w:val="02BodyCopy"/>
        <w:rPr>
          <w:rFonts w:ascii="Arial" w:hAnsi="Arial" w:cs="Arial"/>
          <w:sz w:val="20"/>
          <w:lang w:val="en-US"/>
        </w:rPr>
      </w:pPr>
      <w:r w:rsidRPr="00767ABF">
        <w:rPr>
          <w:rFonts w:ascii="Arial" w:hAnsi="Arial" w:cs="Arial"/>
          <w:sz w:val="20"/>
          <w:lang w:val="en-US"/>
        </w:rPr>
        <w:br/>
      </w:r>
    </w:p>
    <w:tbl>
      <w:tblPr>
        <w:tblStyle w:val="TableGrid"/>
        <w:tblW w:w="9202" w:type="dxa"/>
        <w:tblInd w:w="108" w:type="dxa"/>
        <w:tblLayout w:type="fixed"/>
        <w:tblLook w:val="04A0" w:firstRow="1" w:lastRow="0" w:firstColumn="1" w:lastColumn="0" w:noHBand="0" w:noVBand="1"/>
      </w:tblPr>
      <w:tblGrid>
        <w:gridCol w:w="3402"/>
        <w:gridCol w:w="5800"/>
      </w:tblGrid>
      <w:tr w:rsidR="001F4CAF" w:rsidRPr="00767ABF" w14:paraId="19C00192" w14:textId="77777777" w:rsidTr="1C52E855">
        <w:trPr>
          <w:trHeight w:val="583"/>
        </w:trPr>
        <w:tc>
          <w:tcPr>
            <w:tcW w:w="3402" w:type="dxa"/>
            <w:tcBorders>
              <w:top w:val="nil"/>
              <w:left w:val="nil"/>
              <w:bottom w:val="single" w:sz="18" w:space="0" w:color="auto"/>
              <w:right w:val="single" w:sz="4" w:space="0" w:color="auto"/>
            </w:tcBorders>
            <w:shd w:val="clear" w:color="auto" w:fill="F0AB00" w:themeFill="accent1"/>
            <w:tcMar>
              <w:top w:w="0" w:type="dxa"/>
              <w:bottom w:w="0" w:type="dxa"/>
            </w:tcMar>
            <w:vAlign w:val="center"/>
          </w:tcPr>
          <w:p w14:paraId="7CD75EB6" w14:textId="77777777" w:rsidR="001F4CAF" w:rsidRPr="00767ABF" w:rsidRDefault="001F4CAF" w:rsidP="00ED011B">
            <w:pPr>
              <w:pStyle w:val="03TableHeadline"/>
              <w:rPr>
                <w:rFonts w:ascii="Arial" w:hAnsi="Arial" w:cs="Arial"/>
                <w:sz w:val="20"/>
                <w:szCs w:val="20"/>
              </w:rPr>
            </w:pPr>
            <w:r w:rsidRPr="00767ABF">
              <w:rPr>
                <w:rFonts w:ascii="Arial" w:hAnsi="Arial" w:cs="Arial"/>
                <w:sz w:val="20"/>
                <w:szCs w:val="20"/>
              </w:rPr>
              <w:t>Explanation</w:t>
            </w:r>
          </w:p>
        </w:tc>
        <w:tc>
          <w:tcPr>
            <w:tcW w:w="5800" w:type="dxa"/>
            <w:tcBorders>
              <w:top w:val="nil"/>
              <w:left w:val="single" w:sz="4" w:space="0" w:color="auto"/>
              <w:bottom w:val="single" w:sz="18" w:space="0" w:color="auto"/>
              <w:right w:val="nil"/>
            </w:tcBorders>
            <w:shd w:val="clear" w:color="auto" w:fill="F0AB00" w:themeFill="accent1"/>
            <w:tcMar>
              <w:top w:w="0" w:type="dxa"/>
              <w:bottom w:w="0" w:type="dxa"/>
            </w:tcMar>
            <w:vAlign w:val="center"/>
          </w:tcPr>
          <w:p w14:paraId="6D59668C" w14:textId="77777777" w:rsidR="001F4CAF" w:rsidRPr="00767ABF" w:rsidRDefault="001F4CAF" w:rsidP="00ED011B">
            <w:pPr>
              <w:pStyle w:val="031TableSubheadline"/>
              <w:rPr>
                <w:rFonts w:ascii="Arial" w:hAnsi="Arial" w:cs="Arial"/>
                <w:b/>
                <w:sz w:val="20"/>
                <w:szCs w:val="20"/>
              </w:rPr>
            </w:pPr>
            <w:r w:rsidRPr="00767ABF">
              <w:rPr>
                <w:rFonts w:ascii="Arial" w:hAnsi="Arial" w:cs="Arial"/>
                <w:b/>
                <w:sz w:val="20"/>
                <w:szCs w:val="20"/>
              </w:rPr>
              <w:t>Screenshot</w:t>
            </w:r>
          </w:p>
        </w:tc>
      </w:tr>
      <w:tr w:rsidR="001F4CAF" w:rsidRPr="00767ABF" w14:paraId="003F13CF" w14:textId="77777777" w:rsidTr="1C52E855">
        <w:trPr>
          <w:trHeight w:val="1134"/>
        </w:trPr>
        <w:tc>
          <w:tcPr>
            <w:tcW w:w="3402" w:type="dxa"/>
            <w:tcBorders>
              <w:left w:val="nil"/>
            </w:tcBorders>
            <w:tcMar>
              <w:top w:w="108" w:type="dxa"/>
              <w:bottom w:w="108" w:type="dxa"/>
            </w:tcMar>
          </w:tcPr>
          <w:p w14:paraId="53BDFD3D" w14:textId="525B8C5F" w:rsidR="001F4CAF" w:rsidRPr="00767ABF" w:rsidRDefault="006132F2" w:rsidP="006132F2">
            <w:pPr>
              <w:pStyle w:val="032TableBodCcopy"/>
              <w:numPr>
                <w:ilvl w:val="0"/>
                <w:numId w:val="11"/>
              </w:numPr>
              <w:rPr>
                <w:rFonts w:ascii="Arial" w:hAnsi="Arial" w:cs="Arial"/>
                <w:sz w:val="20"/>
                <w:szCs w:val="20"/>
              </w:rPr>
            </w:pPr>
            <w:r w:rsidRPr="00767ABF">
              <w:rPr>
                <w:rFonts w:ascii="Arial" w:hAnsi="Arial" w:cs="Arial"/>
                <w:sz w:val="20"/>
                <w:szCs w:val="20"/>
              </w:rPr>
              <w:t>Return to the desktop and double-click on the Putty SSH Client icon</w:t>
            </w:r>
            <w:r w:rsidR="001F4CAF" w:rsidRPr="00767ABF">
              <w:rPr>
                <w:rFonts w:ascii="Arial" w:hAnsi="Arial" w:cs="Arial"/>
                <w:sz w:val="20"/>
                <w:szCs w:val="20"/>
              </w:rPr>
              <w:t xml:space="preserve">. </w:t>
            </w:r>
          </w:p>
        </w:tc>
        <w:tc>
          <w:tcPr>
            <w:tcW w:w="5800" w:type="dxa"/>
            <w:tcBorders>
              <w:right w:val="nil"/>
            </w:tcBorders>
            <w:tcMar>
              <w:top w:w="108" w:type="dxa"/>
              <w:bottom w:w="108" w:type="dxa"/>
            </w:tcMar>
          </w:tcPr>
          <w:p w14:paraId="3AA8FEAD" w14:textId="1ED3B8DA" w:rsidR="001F4CAF" w:rsidRPr="00767ABF" w:rsidRDefault="006132F2" w:rsidP="00ED011B">
            <w:pPr>
              <w:pStyle w:val="032TableBodCcopy"/>
              <w:rPr>
                <w:rFonts w:ascii="Arial" w:hAnsi="Arial" w:cs="Arial"/>
                <w:noProof/>
                <w:sz w:val="20"/>
                <w:szCs w:val="20"/>
              </w:rPr>
            </w:pPr>
            <w:r w:rsidRPr="00767ABF">
              <w:rPr>
                <w:rFonts w:ascii="Arial" w:hAnsi="Arial" w:cs="Arial"/>
                <w:noProof/>
                <w:sz w:val="20"/>
                <w:szCs w:val="20"/>
              </w:rPr>
              <w:drawing>
                <wp:inline distT="0" distB="0" distL="0" distR="0" wp14:anchorId="3B674043" wp14:editId="0319311C">
                  <wp:extent cx="2146300" cy="24257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146300" cy="2425700"/>
                          </a:xfrm>
                          <a:prstGeom prst="rect">
                            <a:avLst/>
                          </a:prstGeom>
                        </pic:spPr>
                      </pic:pic>
                    </a:graphicData>
                  </a:graphic>
                </wp:inline>
              </w:drawing>
            </w:r>
          </w:p>
        </w:tc>
      </w:tr>
      <w:tr w:rsidR="006132F2" w:rsidRPr="00767ABF" w14:paraId="41C08016" w14:textId="77777777" w:rsidTr="1C52E855">
        <w:trPr>
          <w:trHeight w:val="1134"/>
        </w:trPr>
        <w:tc>
          <w:tcPr>
            <w:tcW w:w="3402" w:type="dxa"/>
            <w:tcBorders>
              <w:left w:val="nil"/>
            </w:tcBorders>
            <w:tcMar>
              <w:top w:w="108" w:type="dxa"/>
              <w:bottom w:w="108" w:type="dxa"/>
            </w:tcMar>
          </w:tcPr>
          <w:p w14:paraId="181A6829" w14:textId="27CB75DC" w:rsidR="006132F2" w:rsidRPr="00767ABF" w:rsidRDefault="006132F2" w:rsidP="006132F2">
            <w:pPr>
              <w:pStyle w:val="032TableBodCcopy"/>
              <w:numPr>
                <w:ilvl w:val="0"/>
                <w:numId w:val="11"/>
              </w:numPr>
              <w:rPr>
                <w:rFonts w:ascii="Arial" w:hAnsi="Arial" w:cs="Arial"/>
                <w:sz w:val="20"/>
                <w:szCs w:val="20"/>
              </w:rPr>
            </w:pPr>
            <w:r w:rsidRPr="00767ABF">
              <w:rPr>
                <w:rFonts w:ascii="Arial" w:hAnsi="Arial" w:cs="Arial"/>
                <w:sz w:val="20"/>
                <w:szCs w:val="20"/>
              </w:rPr>
              <w:lastRenderedPageBreak/>
              <w:t xml:space="preserve">Select the </w:t>
            </w:r>
            <w:r w:rsidRPr="00767ABF">
              <w:rPr>
                <w:rFonts w:ascii="Arial" w:hAnsi="Arial" w:cs="Arial"/>
                <w:b/>
                <w:sz w:val="20"/>
                <w:szCs w:val="20"/>
              </w:rPr>
              <w:t xml:space="preserve">HANA2 as </w:t>
            </w:r>
            <w:proofErr w:type="spellStart"/>
            <w:r w:rsidRPr="00767ABF">
              <w:rPr>
                <w:rFonts w:ascii="Arial" w:hAnsi="Arial" w:cs="Arial"/>
                <w:b/>
                <w:sz w:val="20"/>
                <w:szCs w:val="20"/>
              </w:rPr>
              <w:t>teroot</w:t>
            </w:r>
            <w:proofErr w:type="spellEnd"/>
            <w:r w:rsidRPr="00767ABF">
              <w:rPr>
                <w:rFonts w:ascii="Arial" w:hAnsi="Arial" w:cs="Arial"/>
                <w:sz w:val="20"/>
                <w:szCs w:val="20"/>
              </w:rPr>
              <w:t xml:space="preserve"> line from the Saved Sessions.</w:t>
            </w:r>
          </w:p>
        </w:tc>
        <w:tc>
          <w:tcPr>
            <w:tcW w:w="5800" w:type="dxa"/>
            <w:tcBorders>
              <w:right w:val="nil"/>
            </w:tcBorders>
            <w:tcMar>
              <w:top w:w="108" w:type="dxa"/>
              <w:bottom w:w="108" w:type="dxa"/>
            </w:tcMar>
          </w:tcPr>
          <w:p w14:paraId="481AA88A" w14:textId="49421AE2" w:rsidR="006132F2" w:rsidRPr="00767ABF" w:rsidRDefault="006132F2" w:rsidP="00ED011B">
            <w:pPr>
              <w:pStyle w:val="032TableBodCcopy"/>
              <w:rPr>
                <w:rFonts w:ascii="Arial" w:hAnsi="Arial" w:cs="Arial"/>
                <w:noProof/>
                <w:sz w:val="20"/>
                <w:szCs w:val="20"/>
              </w:rPr>
            </w:pPr>
            <w:r w:rsidRPr="00767ABF">
              <w:rPr>
                <w:rFonts w:ascii="Arial" w:hAnsi="Arial" w:cs="Arial"/>
                <w:noProof/>
                <w:sz w:val="20"/>
                <w:szCs w:val="20"/>
              </w:rPr>
              <w:drawing>
                <wp:inline distT="0" distB="0" distL="0" distR="0" wp14:anchorId="080E2479" wp14:editId="2199FDAA">
                  <wp:extent cx="3545840" cy="342011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545840" cy="3420110"/>
                          </a:xfrm>
                          <a:prstGeom prst="rect">
                            <a:avLst/>
                          </a:prstGeom>
                        </pic:spPr>
                      </pic:pic>
                    </a:graphicData>
                  </a:graphic>
                </wp:inline>
              </w:drawing>
            </w:r>
          </w:p>
        </w:tc>
      </w:tr>
      <w:tr w:rsidR="006132F2" w:rsidRPr="00767ABF" w14:paraId="3498E53F" w14:textId="77777777" w:rsidTr="1C52E855">
        <w:trPr>
          <w:trHeight w:val="1134"/>
        </w:trPr>
        <w:tc>
          <w:tcPr>
            <w:tcW w:w="3402" w:type="dxa"/>
            <w:tcBorders>
              <w:left w:val="nil"/>
            </w:tcBorders>
            <w:tcMar>
              <w:top w:w="108" w:type="dxa"/>
              <w:bottom w:w="108" w:type="dxa"/>
            </w:tcMar>
          </w:tcPr>
          <w:p w14:paraId="51871984" w14:textId="3AE5EF12" w:rsidR="006132F2" w:rsidRPr="00767ABF" w:rsidRDefault="006132F2" w:rsidP="006132F2">
            <w:pPr>
              <w:pStyle w:val="032TableBodCcopy"/>
              <w:numPr>
                <w:ilvl w:val="0"/>
                <w:numId w:val="11"/>
              </w:numPr>
              <w:rPr>
                <w:rFonts w:ascii="Arial" w:hAnsi="Arial" w:cs="Arial"/>
                <w:sz w:val="20"/>
                <w:szCs w:val="20"/>
              </w:rPr>
            </w:pPr>
            <w:r w:rsidRPr="00767ABF">
              <w:rPr>
                <w:rFonts w:ascii="Arial" w:hAnsi="Arial" w:cs="Arial"/>
                <w:sz w:val="20"/>
                <w:szCs w:val="20"/>
              </w:rPr>
              <w:t xml:space="preserve">Then click </w:t>
            </w:r>
            <w:r w:rsidRPr="00767ABF">
              <w:rPr>
                <w:rFonts w:ascii="Arial" w:hAnsi="Arial" w:cs="Arial"/>
                <w:b/>
                <w:sz w:val="20"/>
                <w:szCs w:val="20"/>
              </w:rPr>
              <w:t>Load</w:t>
            </w:r>
            <w:r w:rsidRPr="00767ABF">
              <w:rPr>
                <w:rFonts w:ascii="Arial" w:hAnsi="Arial" w:cs="Arial"/>
                <w:sz w:val="20"/>
                <w:szCs w:val="20"/>
              </w:rPr>
              <w:t>.</w:t>
            </w:r>
          </w:p>
        </w:tc>
        <w:tc>
          <w:tcPr>
            <w:tcW w:w="5800" w:type="dxa"/>
            <w:tcBorders>
              <w:right w:val="nil"/>
            </w:tcBorders>
            <w:tcMar>
              <w:top w:w="108" w:type="dxa"/>
              <w:bottom w:w="108" w:type="dxa"/>
            </w:tcMar>
          </w:tcPr>
          <w:p w14:paraId="46EAB119" w14:textId="370F510A" w:rsidR="006132F2" w:rsidRPr="00767ABF" w:rsidRDefault="006132F2" w:rsidP="006132F2">
            <w:pPr>
              <w:pStyle w:val="032TableBodCcopy"/>
              <w:rPr>
                <w:rFonts w:ascii="Arial" w:hAnsi="Arial" w:cs="Arial"/>
                <w:noProof/>
                <w:sz w:val="20"/>
                <w:szCs w:val="20"/>
              </w:rPr>
            </w:pPr>
            <w:r w:rsidRPr="00767ABF">
              <w:rPr>
                <w:rFonts w:ascii="Arial" w:hAnsi="Arial" w:cs="Arial"/>
                <w:noProof/>
                <w:sz w:val="20"/>
                <w:szCs w:val="20"/>
              </w:rPr>
              <w:drawing>
                <wp:inline distT="0" distB="0" distL="0" distR="0" wp14:anchorId="61A4B71C" wp14:editId="07119C25">
                  <wp:extent cx="3545840" cy="3435350"/>
                  <wp:effectExtent l="0" t="0" r="0" b="635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545840" cy="3435350"/>
                          </a:xfrm>
                          <a:prstGeom prst="rect">
                            <a:avLst/>
                          </a:prstGeom>
                        </pic:spPr>
                      </pic:pic>
                    </a:graphicData>
                  </a:graphic>
                </wp:inline>
              </w:drawing>
            </w:r>
          </w:p>
        </w:tc>
      </w:tr>
      <w:tr w:rsidR="006132F2" w:rsidRPr="00767ABF" w14:paraId="3B4363C2" w14:textId="77777777" w:rsidTr="1C52E855">
        <w:trPr>
          <w:trHeight w:val="1134"/>
        </w:trPr>
        <w:tc>
          <w:tcPr>
            <w:tcW w:w="3402" w:type="dxa"/>
            <w:tcBorders>
              <w:left w:val="nil"/>
            </w:tcBorders>
            <w:tcMar>
              <w:top w:w="108" w:type="dxa"/>
              <w:bottom w:w="108" w:type="dxa"/>
            </w:tcMar>
          </w:tcPr>
          <w:p w14:paraId="408BBDF7" w14:textId="24EB03FE" w:rsidR="006132F2" w:rsidRPr="00767ABF" w:rsidRDefault="006132F2" w:rsidP="006132F2">
            <w:pPr>
              <w:pStyle w:val="032TableBodCcopy"/>
              <w:numPr>
                <w:ilvl w:val="0"/>
                <w:numId w:val="11"/>
              </w:numPr>
              <w:rPr>
                <w:rFonts w:ascii="Arial" w:hAnsi="Arial" w:cs="Arial"/>
                <w:sz w:val="20"/>
                <w:szCs w:val="20"/>
              </w:rPr>
            </w:pPr>
            <w:r w:rsidRPr="00767ABF">
              <w:rPr>
                <w:rFonts w:ascii="Arial" w:hAnsi="Arial" w:cs="Arial"/>
                <w:sz w:val="20"/>
                <w:szCs w:val="20"/>
              </w:rPr>
              <w:lastRenderedPageBreak/>
              <w:t xml:space="preserve">And finally </w:t>
            </w:r>
            <w:r w:rsidRPr="00767ABF">
              <w:rPr>
                <w:rFonts w:ascii="Arial" w:hAnsi="Arial" w:cs="Arial"/>
                <w:b/>
                <w:sz w:val="20"/>
                <w:szCs w:val="20"/>
              </w:rPr>
              <w:t>Open.</w:t>
            </w:r>
          </w:p>
        </w:tc>
        <w:tc>
          <w:tcPr>
            <w:tcW w:w="5800" w:type="dxa"/>
            <w:tcBorders>
              <w:right w:val="nil"/>
            </w:tcBorders>
            <w:tcMar>
              <w:top w:w="108" w:type="dxa"/>
              <w:bottom w:w="108" w:type="dxa"/>
            </w:tcMar>
          </w:tcPr>
          <w:p w14:paraId="4C037243" w14:textId="25C5381C" w:rsidR="006132F2" w:rsidRPr="00767ABF" w:rsidRDefault="003A0563" w:rsidP="006132F2">
            <w:pPr>
              <w:pStyle w:val="032TableBodCcopy"/>
              <w:rPr>
                <w:rFonts w:ascii="Arial" w:hAnsi="Arial" w:cs="Arial"/>
                <w:noProof/>
                <w:sz w:val="20"/>
                <w:szCs w:val="20"/>
              </w:rPr>
            </w:pPr>
            <w:r w:rsidRPr="00767ABF">
              <w:rPr>
                <w:rFonts w:ascii="Arial" w:hAnsi="Arial" w:cs="Arial"/>
                <w:noProof/>
                <w:sz w:val="20"/>
                <w:szCs w:val="20"/>
              </w:rPr>
              <w:drawing>
                <wp:inline distT="0" distB="0" distL="0" distR="0" wp14:anchorId="1A065660" wp14:editId="002C704E">
                  <wp:extent cx="3545840" cy="34417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545840" cy="3441700"/>
                          </a:xfrm>
                          <a:prstGeom prst="rect">
                            <a:avLst/>
                          </a:prstGeom>
                        </pic:spPr>
                      </pic:pic>
                    </a:graphicData>
                  </a:graphic>
                </wp:inline>
              </w:drawing>
            </w:r>
          </w:p>
        </w:tc>
      </w:tr>
      <w:tr w:rsidR="006132F2" w:rsidRPr="00767ABF" w14:paraId="64F14B13" w14:textId="77777777" w:rsidTr="1C52E855">
        <w:trPr>
          <w:trHeight w:val="1134"/>
        </w:trPr>
        <w:tc>
          <w:tcPr>
            <w:tcW w:w="3402" w:type="dxa"/>
            <w:tcBorders>
              <w:left w:val="nil"/>
            </w:tcBorders>
            <w:tcMar>
              <w:top w:w="108" w:type="dxa"/>
              <w:bottom w:w="108" w:type="dxa"/>
            </w:tcMar>
          </w:tcPr>
          <w:p w14:paraId="0CAE0E4F" w14:textId="77777777" w:rsidR="00DD2BC6" w:rsidRPr="00767ABF" w:rsidRDefault="006132F2" w:rsidP="006132F2">
            <w:pPr>
              <w:pStyle w:val="032TableBodCcopy"/>
              <w:numPr>
                <w:ilvl w:val="0"/>
                <w:numId w:val="11"/>
              </w:numPr>
              <w:rPr>
                <w:rFonts w:ascii="Arial" w:hAnsi="Arial" w:cs="Arial"/>
                <w:sz w:val="20"/>
                <w:szCs w:val="20"/>
              </w:rPr>
            </w:pPr>
            <w:r w:rsidRPr="00767ABF">
              <w:rPr>
                <w:rFonts w:ascii="Arial" w:hAnsi="Arial" w:cs="Arial"/>
                <w:sz w:val="20"/>
                <w:szCs w:val="20"/>
              </w:rPr>
              <w:t>A putty window will open and you’ll be prompted</w:t>
            </w:r>
            <w:r w:rsidR="00DD2BC6" w:rsidRPr="00767ABF">
              <w:rPr>
                <w:rFonts w:ascii="Arial" w:hAnsi="Arial" w:cs="Arial"/>
                <w:sz w:val="20"/>
                <w:szCs w:val="20"/>
              </w:rPr>
              <w:t xml:space="preserve"> to e</w:t>
            </w:r>
            <w:r w:rsidRPr="00767ABF">
              <w:rPr>
                <w:rFonts w:ascii="Arial" w:hAnsi="Arial" w:cs="Arial"/>
                <w:sz w:val="20"/>
                <w:szCs w:val="20"/>
              </w:rPr>
              <w:t>nter</w:t>
            </w:r>
            <w:r w:rsidR="00DD2BC6" w:rsidRPr="00767ABF">
              <w:rPr>
                <w:rFonts w:ascii="Arial" w:hAnsi="Arial" w:cs="Arial"/>
                <w:sz w:val="20"/>
                <w:szCs w:val="20"/>
              </w:rPr>
              <w:t xml:space="preserve"> a password.</w:t>
            </w:r>
          </w:p>
          <w:p w14:paraId="66B4804A" w14:textId="35AA8421" w:rsidR="00DD2BC6" w:rsidRPr="00767ABF" w:rsidRDefault="00DD2BC6" w:rsidP="00DD2BC6">
            <w:pPr>
              <w:pStyle w:val="032TableBodCcopy"/>
              <w:ind w:left="360"/>
              <w:rPr>
                <w:rFonts w:ascii="Arial" w:hAnsi="Arial" w:cs="Arial"/>
                <w:sz w:val="20"/>
                <w:szCs w:val="20"/>
              </w:rPr>
            </w:pPr>
          </w:p>
          <w:p w14:paraId="11A7BC1B" w14:textId="4280EA97" w:rsidR="006132F2" w:rsidRPr="00767ABF" w:rsidRDefault="006132F2" w:rsidP="00DD2BC6">
            <w:pPr>
              <w:pStyle w:val="032TableBodCcopy"/>
              <w:ind w:left="360"/>
              <w:rPr>
                <w:rFonts w:ascii="Arial" w:hAnsi="Arial" w:cs="Arial"/>
                <w:sz w:val="20"/>
                <w:szCs w:val="20"/>
              </w:rPr>
            </w:pPr>
            <w:r w:rsidRPr="00767ABF">
              <w:rPr>
                <w:rFonts w:ascii="Arial" w:hAnsi="Arial" w:cs="Arial"/>
                <w:sz w:val="20"/>
                <w:szCs w:val="20"/>
              </w:rPr>
              <w:t xml:space="preserve">Password: </w:t>
            </w:r>
            <w:r w:rsidRPr="00767ABF">
              <w:rPr>
                <w:rFonts w:ascii="Arial" w:hAnsi="Arial" w:cs="Arial"/>
                <w:b/>
                <w:sz w:val="20"/>
                <w:szCs w:val="20"/>
              </w:rPr>
              <w:t>Welcome18</w:t>
            </w:r>
          </w:p>
        </w:tc>
        <w:tc>
          <w:tcPr>
            <w:tcW w:w="5800" w:type="dxa"/>
            <w:tcBorders>
              <w:right w:val="nil"/>
            </w:tcBorders>
            <w:tcMar>
              <w:top w:w="108" w:type="dxa"/>
              <w:bottom w:w="108" w:type="dxa"/>
            </w:tcMar>
          </w:tcPr>
          <w:p w14:paraId="6AE81818" w14:textId="2C277AC2" w:rsidR="006132F2" w:rsidRPr="00767ABF" w:rsidRDefault="006132F2" w:rsidP="006132F2">
            <w:pPr>
              <w:pStyle w:val="032TableBodCcopy"/>
              <w:rPr>
                <w:rFonts w:ascii="Arial" w:hAnsi="Arial" w:cs="Arial"/>
                <w:noProof/>
                <w:sz w:val="20"/>
                <w:szCs w:val="20"/>
              </w:rPr>
            </w:pPr>
            <w:r w:rsidRPr="00767ABF">
              <w:rPr>
                <w:rFonts w:ascii="Arial" w:hAnsi="Arial" w:cs="Arial"/>
                <w:noProof/>
                <w:sz w:val="20"/>
                <w:szCs w:val="20"/>
              </w:rPr>
              <w:drawing>
                <wp:inline distT="0" distB="0" distL="0" distR="0" wp14:anchorId="019D22BF" wp14:editId="044AAAB2">
                  <wp:extent cx="3545840" cy="1238250"/>
                  <wp:effectExtent l="0" t="0" r="0" b="635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545840" cy="1238250"/>
                          </a:xfrm>
                          <a:prstGeom prst="rect">
                            <a:avLst/>
                          </a:prstGeom>
                        </pic:spPr>
                      </pic:pic>
                    </a:graphicData>
                  </a:graphic>
                </wp:inline>
              </w:drawing>
            </w:r>
          </w:p>
        </w:tc>
      </w:tr>
      <w:tr w:rsidR="006132F2" w:rsidRPr="00767ABF" w14:paraId="09940886" w14:textId="77777777" w:rsidTr="1C52E855">
        <w:trPr>
          <w:trHeight w:val="1134"/>
        </w:trPr>
        <w:tc>
          <w:tcPr>
            <w:tcW w:w="3402" w:type="dxa"/>
            <w:tcBorders>
              <w:left w:val="nil"/>
              <w:bottom w:val="single" w:sz="4" w:space="0" w:color="auto"/>
            </w:tcBorders>
            <w:tcMar>
              <w:top w:w="108" w:type="dxa"/>
              <w:bottom w:w="108" w:type="dxa"/>
            </w:tcMar>
          </w:tcPr>
          <w:p w14:paraId="7AD0B8EF" w14:textId="3E4549C7" w:rsidR="006132F2" w:rsidRPr="00767ABF" w:rsidRDefault="006132F2" w:rsidP="006132F2">
            <w:pPr>
              <w:pStyle w:val="032TableBodCcopy"/>
              <w:numPr>
                <w:ilvl w:val="0"/>
                <w:numId w:val="11"/>
              </w:numPr>
              <w:rPr>
                <w:rFonts w:ascii="Arial" w:hAnsi="Arial" w:cs="Arial"/>
                <w:sz w:val="20"/>
                <w:szCs w:val="20"/>
              </w:rPr>
            </w:pPr>
            <w:r w:rsidRPr="00767ABF">
              <w:rPr>
                <w:rFonts w:ascii="Arial" w:hAnsi="Arial" w:cs="Arial"/>
                <w:sz w:val="20"/>
                <w:szCs w:val="20"/>
              </w:rPr>
              <w:t>Become the user te1adm with the command.</w:t>
            </w:r>
          </w:p>
          <w:p w14:paraId="2E511A03" w14:textId="785F9FE8" w:rsidR="006132F2" w:rsidRPr="00767ABF" w:rsidRDefault="006132F2" w:rsidP="006132F2">
            <w:pPr>
              <w:pStyle w:val="032TableBodCcopy"/>
              <w:rPr>
                <w:rFonts w:ascii="Arial" w:hAnsi="Arial" w:cs="Arial"/>
                <w:sz w:val="20"/>
                <w:szCs w:val="20"/>
              </w:rPr>
            </w:pPr>
          </w:p>
          <w:p w14:paraId="59F116ED" w14:textId="00BF177A" w:rsidR="0000765C" w:rsidRPr="00767ABF" w:rsidRDefault="00F048FA" w:rsidP="006A1A75">
            <w:pPr>
              <w:pStyle w:val="032TableBodCcopy"/>
              <w:rPr>
                <w:rFonts w:ascii="Arial" w:hAnsi="Arial" w:cs="Arial"/>
                <w:b/>
                <w:sz w:val="20"/>
                <w:szCs w:val="20"/>
              </w:rPr>
            </w:pPr>
            <w:proofErr w:type="spellStart"/>
            <w:r w:rsidRPr="00767ABF">
              <w:rPr>
                <w:rFonts w:ascii="Arial" w:hAnsi="Arial" w:cs="Arial"/>
                <w:b/>
                <w:sz w:val="20"/>
                <w:szCs w:val="20"/>
              </w:rPr>
              <w:t>su</w:t>
            </w:r>
            <w:proofErr w:type="spellEnd"/>
            <w:r w:rsidR="006132F2" w:rsidRPr="00767ABF">
              <w:rPr>
                <w:rFonts w:ascii="Arial" w:hAnsi="Arial" w:cs="Arial"/>
                <w:b/>
                <w:sz w:val="20"/>
                <w:szCs w:val="20"/>
              </w:rPr>
              <w:t xml:space="preserve"> </w:t>
            </w:r>
            <w:r w:rsidRPr="00767ABF">
              <w:rPr>
                <w:rFonts w:ascii="Arial" w:hAnsi="Arial" w:cs="Arial"/>
                <w:b/>
                <w:sz w:val="20"/>
                <w:szCs w:val="20"/>
              </w:rPr>
              <w:t xml:space="preserve">- </w:t>
            </w:r>
            <w:r w:rsidR="006132F2" w:rsidRPr="00767ABF">
              <w:rPr>
                <w:rFonts w:ascii="Arial" w:hAnsi="Arial" w:cs="Arial"/>
                <w:b/>
                <w:sz w:val="20"/>
                <w:szCs w:val="20"/>
              </w:rPr>
              <w:t>te1adm</w:t>
            </w:r>
          </w:p>
          <w:p w14:paraId="06654D8C" w14:textId="77777777" w:rsidR="006132F2" w:rsidRPr="00767ABF" w:rsidRDefault="006132F2" w:rsidP="006132F2">
            <w:pPr>
              <w:pStyle w:val="032TableBodCcopy"/>
              <w:ind w:left="360"/>
              <w:rPr>
                <w:rFonts w:ascii="Arial" w:hAnsi="Arial" w:cs="Arial"/>
                <w:b/>
                <w:sz w:val="20"/>
                <w:szCs w:val="20"/>
              </w:rPr>
            </w:pPr>
          </w:p>
          <w:p w14:paraId="3AEA3C38" w14:textId="3C6C32D4" w:rsidR="006132F2" w:rsidRPr="00767ABF" w:rsidRDefault="006132F2" w:rsidP="006132F2">
            <w:pPr>
              <w:pStyle w:val="032TableBodCcopy"/>
              <w:ind w:left="360"/>
              <w:rPr>
                <w:rFonts w:ascii="Arial" w:hAnsi="Arial" w:cs="Arial"/>
                <w:sz w:val="20"/>
                <w:szCs w:val="20"/>
              </w:rPr>
            </w:pPr>
            <w:r w:rsidRPr="00767ABF">
              <w:rPr>
                <w:rFonts w:ascii="Arial" w:hAnsi="Arial" w:cs="Arial"/>
                <w:sz w:val="20"/>
                <w:szCs w:val="20"/>
              </w:rPr>
              <w:t xml:space="preserve">This is the DB administration user for the TE1 </w:t>
            </w:r>
            <w:r w:rsidR="00DD1221" w:rsidRPr="00767ABF">
              <w:rPr>
                <w:rFonts w:ascii="Arial" w:hAnsi="Arial" w:cs="Arial"/>
                <w:sz w:val="20"/>
                <w:szCs w:val="20"/>
              </w:rPr>
              <w:t>tenant DB</w:t>
            </w:r>
            <w:r w:rsidRPr="00767ABF">
              <w:rPr>
                <w:rFonts w:ascii="Arial" w:hAnsi="Arial" w:cs="Arial"/>
                <w:sz w:val="20"/>
                <w:szCs w:val="20"/>
              </w:rPr>
              <w:t xml:space="preserve"> and we’ll use this user for subsequent commands.</w:t>
            </w:r>
          </w:p>
        </w:tc>
        <w:tc>
          <w:tcPr>
            <w:tcW w:w="5800" w:type="dxa"/>
            <w:tcBorders>
              <w:bottom w:val="single" w:sz="4" w:space="0" w:color="auto"/>
              <w:right w:val="nil"/>
            </w:tcBorders>
            <w:tcMar>
              <w:top w:w="108" w:type="dxa"/>
              <w:bottom w:w="108" w:type="dxa"/>
            </w:tcMar>
          </w:tcPr>
          <w:p w14:paraId="4714F1FB" w14:textId="21153B46" w:rsidR="006132F2" w:rsidRPr="00767ABF" w:rsidRDefault="006132F2" w:rsidP="006132F2">
            <w:pPr>
              <w:pStyle w:val="032TableBodCcopy"/>
              <w:rPr>
                <w:rFonts w:ascii="Arial" w:hAnsi="Arial" w:cs="Arial"/>
                <w:noProof/>
                <w:sz w:val="20"/>
                <w:szCs w:val="20"/>
              </w:rPr>
            </w:pPr>
          </w:p>
          <w:p w14:paraId="468FAB98" w14:textId="53EFA668" w:rsidR="006132F2" w:rsidRPr="00767ABF" w:rsidRDefault="006132F2" w:rsidP="006132F2">
            <w:pPr>
              <w:jc w:val="center"/>
              <w:rPr>
                <w:rFonts w:ascii="Arial" w:hAnsi="Arial" w:cs="Arial"/>
                <w:sz w:val="20"/>
                <w:szCs w:val="20"/>
              </w:rPr>
            </w:pPr>
            <w:r w:rsidRPr="00767ABF">
              <w:rPr>
                <w:rFonts w:ascii="Arial" w:hAnsi="Arial" w:cs="Arial"/>
                <w:noProof/>
                <w:sz w:val="20"/>
                <w:szCs w:val="20"/>
              </w:rPr>
              <w:drawing>
                <wp:inline distT="0" distB="0" distL="0" distR="0" wp14:anchorId="2BCFBA06" wp14:editId="5B2054A4">
                  <wp:extent cx="3545840" cy="123634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545840" cy="1236345"/>
                          </a:xfrm>
                          <a:prstGeom prst="rect">
                            <a:avLst/>
                          </a:prstGeom>
                        </pic:spPr>
                      </pic:pic>
                    </a:graphicData>
                  </a:graphic>
                </wp:inline>
              </w:drawing>
            </w:r>
          </w:p>
        </w:tc>
      </w:tr>
      <w:tr w:rsidR="00DD1221" w:rsidRPr="00767ABF" w14:paraId="4AB7BF8F" w14:textId="77777777" w:rsidTr="1C52E855">
        <w:trPr>
          <w:trHeight w:val="1134"/>
        </w:trPr>
        <w:tc>
          <w:tcPr>
            <w:tcW w:w="9202" w:type="dxa"/>
            <w:gridSpan w:val="2"/>
            <w:tcBorders>
              <w:left w:val="nil"/>
              <w:right w:val="nil"/>
            </w:tcBorders>
            <w:tcMar>
              <w:top w:w="108" w:type="dxa"/>
              <w:bottom w:w="108" w:type="dxa"/>
            </w:tcMar>
          </w:tcPr>
          <w:p w14:paraId="6F0AEF21" w14:textId="77777777" w:rsidR="00DD1221" w:rsidRPr="00767ABF" w:rsidRDefault="00DD1221" w:rsidP="00DD1221">
            <w:pPr>
              <w:rPr>
                <w:rFonts w:ascii="Arial" w:hAnsi="Arial" w:cs="Arial"/>
                <w:sz w:val="20"/>
                <w:szCs w:val="20"/>
              </w:rPr>
            </w:pPr>
            <w:r w:rsidRPr="00767ABF">
              <w:rPr>
                <w:rFonts w:ascii="Arial" w:hAnsi="Arial" w:cs="Arial"/>
                <w:sz w:val="20"/>
                <w:szCs w:val="20"/>
              </w:rPr>
              <w:t>You may want to open multiple Putty session windows, just repeat the prior login.</w:t>
            </w:r>
          </w:p>
          <w:p w14:paraId="1184B156" w14:textId="77777777" w:rsidR="00DD1221" w:rsidRPr="00767ABF" w:rsidRDefault="00DD1221" w:rsidP="00DD1221">
            <w:pPr>
              <w:rPr>
                <w:rFonts w:ascii="Arial" w:hAnsi="Arial" w:cs="Arial"/>
                <w:sz w:val="20"/>
                <w:szCs w:val="20"/>
              </w:rPr>
            </w:pPr>
          </w:p>
          <w:p w14:paraId="6EB08AB3" w14:textId="77777777" w:rsidR="00F5228E" w:rsidRDefault="00DD1221" w:rsidP="00DD1221">
            <w:pPr>
              <w:rPr>
                <w:rFonts w:ascii="Arial" w:hAnsi="Arial" w:cs="Arial"/>
                <w:sz w:val="20"/>
                <w:szCs w:val="20"/>
              </w:rPr>
            </w:pPr>
            <w:r w:rsidRPr="00767ABF">
              <w:rPr>
                <w:rFonts w:ascii="Arial" w:hAnsi="Arial" w:cs="Arial"/>
                <w:sz w:val="20"/>
                <w:szCs w:val="20"/>
              </w:rPr>
              <w:t>Note: Putty will copy text into the copy buffer by simply selecting it.  You can then past the text in Windows with Ctrl-V</w:t>
            </w:r>
            <w:r w:rsidR="00FF3ABD" w:rsidRPr="00767ABF">
              <w:rPr>
                <w:rFonts w:ascii="Arial" w:hAnsi="Arial" w:cs="Arial"/>
                <w:sz w:val="20"/>
                <w:szCs w:val="20"/>
              </w:rPr>
              <w:t>.  To perform the opposite, use</w:t>
            </w:r>
            <w:r w:rsidRPr="00767ABF">
              <w:rPr>
                <w:rFonts w:ascii="Arial" w:hAnsi="Arial" w:cs="Arial"/>
                <w:sz w:val="20"/>
                <w:szCs w:val="20"/>
              </w:rPr>
              <w:t xml:space="preserve"> Ctrl-C in Windows and then right-click in the Putty console to paste the copy buffer into the command line.</w:t>
            </w:r>
            <w:r w:rsidR="00F51F79">
              <w:rPr>
                <w:rFonts w:ascii="Arial" w:hAnsi="Arial" w:cs="Arial"/>
                <w:sz w:val="20"/>
                <w:szCs w:val="20"/>
              </w:rPr>
              <w:t xml:space="preserve">  </w:t>
            </w:r>
          </w:p>
          <w:p w14:paraId="1685E85F" w14:textId="77777777" w:rsidR="00F5228E" w:rsidRDefault="00F5228E" w:rsidP="00DD1221">
            <w:pPr>
              <w:rPr>
                <w:rFonts w:ascii="Arial" w:hAnsi="Arial" w:cs="Arial"/>
                <w:sz w:val="20"/>
                <w:szCs w:val="20"/>
              </w:rPr>
            </w:pPr>
          </w:p>
          <w:p w14:paraId="2A93FCE5" w14:textId="18A52BE3" w:rsidR="00DD1221" w:rsidRDefault="00F51F79" w:rsidP="00DD1221">
            <w:pPr>
              <w:rPr>
                <w:rFonts w:ascii="Arial" w:hAnsi="Arial" w:cs="Arial"/>
                <w:sz w:val="20"/>
                <w:szCs w:val="20"/>
              </w:rPr>
            </w:pPr>
            <w:r>
              <w:rPr>
                <w:rFonts w:ascii="Arial" w:hAnsi="Arial" w:cs="Arial"/>
                <w:sz w:val="20"/>
                <w:szCs w:val="20"/>
              </w:rPr>
              <w:t>Be very careful not to pick up any whitespace when selecting text</w:t>
            </w:r>
            <w:r w:rsidR="00F5228E">
              <w:rPr>
                <w:rFonts w:ascii="Arial" w:hAnsi="Arial" w:cs="Arial"/>
                <w:sz w:val="20"/>
                <w:szCs w:val="20"/>
              </w:rPr>
              <w:t>!  Double check after pasting</w:t>
            </w:r>
            <w:r w:rsidR="00155FAB">
              <w:rPr>
                <w:rFonts w:ascii="Arial" w:hAnsi="Arial" w:cs="Arial"/>
                <w:sz w:val="20"/>
                <w:szCs w:val="20"/>
              </w:rPr>
              <w:t>!</w:t>
            </w:r>
          </w:p>
          <w:p w14:paraId="4A238098" w14:textId="2E7C54A5" w:rsidR="009E0CAE" w:rsidRDefault="009E0CAE" w:rsidP="00DD1221">
            <w:pPr>
              <w:rPr>
                <w:rFonts w:ascii="Arial" w:hAnsi="Arial" w:cs="Arial"/>
                <w:sz w:val="20"/>
                <w:szCs w:val="20"/>
              </w:rPr>
            </w:pPr>
          </w:p>
          <w:p w14:paraId="3566FAFE" w14:textId="7FEA8EDA" w:rsidR="00DD1221" w:rsidRPr="00767ABF" w:rsidRDefault="009E0CAE" w:rsidP="009E0CAE">
            <w:pPr>
              <w:rPr>
                <w:rFonts w:ascii="Arial" w:hAnsi="Arial" w:cs="Arial"/>
                <w:sz w:val="20"/>
                <w:szCs w:val="20"/>
              </w:rPr>
            </w:pPr>
            <w:r w:rsidRPr="00F62A7A">
              <w:rPr>
                <w:rFonts w:ascii="Arial" w:hAnsi="Arial" w:cs="Arial"/>
                <w:sz w:val="20"/>
                <w:szCs w:val="20"/>
                <w:highlight w:val="yellow"/>
              </w:rPr>
              <w:lastRenderedPageBreak/>
              <w:t>Note: If this document is a pdf, make sure that your pdf reader is in select mode and not action mode (hand icon) when trying to select the bolded text commands in the document.</w:t>
            </w:r>
          </w:p>
        </w:tc>
      </w:tr>
      <w:tr w:rsidR="006132F2" w:rsidRPr="00767ABF" w14:paraId="6032BCD6" w14:textId="77777777" w:rsidTr="1C52E855">
        <w:trPr>
          <w:trHeight w:val="1134"/>
        </w:trPr>
        <w:tc>
          <w:tcPr>
            <w:tcW w:w="3402" w:type="dxa"/>
            <w:tcBorders>
              <w:left w:val="nil"/>
              <w:bottom w:val="single" w:sz="4" w:space="0" w:color="auto"/>
            </w:tcBorders>
            <w:tcMar>
              <w:top w:w="108" w:type="dxa"/>
              <w:bottom w:w="108" w:type="dxa"/>
            </w:tcMar>
          </w:tcPr>
          <w:p w14:paraId="1B5930F4" w14:textId="77777777" w:rsidR="006132F2" w:rsidRPr="00767ABF" w:rsidRDefault="00DD1221" w:rsidP="006132F2">
            <w:pPr>
              <w:pStyle w:val="032TableBodCcopy"/>
              <w:numPr>
                <w:ilvl w:val="0"/>
                <w:numId w:val="11"/>
              </w:numPr>
              <w:rPr>
                <w:rFonts w:ascii="Arial" w:hAnsi="Arial" w:cs="Arial"/>
                <w:sz w:val="20"/>
                <w:szCs w:val="20"/>
              </w:rPr>
            </w:pPr>
            <w:r w:rsidRPr="00767ABF">
              <w:rPr>
                <w:rFonts w:ascii="Arial" w:hAnsi="Arial" w:cs="Arial"/>
                <w:sz w:val="20"/>
                <w:szCs w:val="20"/>
              </w:rPr>
              <w:lastRenderedPageBreak/>
              <w:t xml:space="preserve">Verify the </w:t>
            </w:r>
            <w:proofErr w:type="spellStart"/>
            <w:r w:rsidRPr="00767ABF">
              <w:rPr>
                <w:rFonts w:ascii="Arial" w:hAnsi="Arial" w:cs="Arial"/>
                <w:sz w:val="20"/>
                <w:szCs w:val="20"/>
              </w:rPr>
              <w:t>the</w:t>
            </w:r>
            <w:proofErr w:type="spellEnd"/>
            <w:r w:rsidRPr="00767ABF">
              <w:rPr>
                <w:rFonts w:ascii="Arial" w:hAnsi="Arial" w:cs="Arial"/>
                <w:sz w:val="20"/>
                <w:szCs w:val="20"/>
              </w:rPr>
              <w:t xml:space="preserve"> </w:t>
            </w:r>
            <w:proofErr w:type="spellStart"/>
            <w:r w:rsidRPr="00767ABF">
              <w:rPr>
                <w:rFonts w:ascii="Arial" w:hAnsi="Arial" w:cs="Arial"/>
                <w:sz w:val="20"/>
                <w:szCs w:val="20"/>
              </w:rPr>
              <w:t>xs</w:t>
            </w:r>
            <w:proofErr w:type="spellEnd"/>
            <w:r w:rsidRPr="00767ABF">
              <w:rPr>
                <w:rFonts w:ascii="Arial" w:hAnsi="Arial" w:cs="Arial"/>
                <w:sz w:val="20"/>
                <w:szCs w:val="20"/>
              </w:rPr>
              <w:t xml:space="preserve"> cli is set correctly.</w:t>
            </w:r>
          </w:p>
          <w:p w14:paraId="6F3AA0E9" w14:textId="77777777" w:rsidR="00DD1221" w:rsidRPr="00767ABF" w:rsidRDefault="00DD1221" w:rsidP="00DD1221">
            <w:pPr>
              <w:pStyle w:val="032TableBodCcopy"/>
              <w:rPr>
                <w:rFonts w:ascii="Arial" w:hAnsi="Arial" w:cs="Arial"/>
                <w:sz w:val="20"/>
                <w:szCs w:val="20"/>
              </w:rPr>
            </w:pPr>
          </w:p>
          <w:p w14:paraId="0A0451AB" w14:textId="77777777" w:rsidR="00DD1221" w:rsidRPr="00767ABF" w:rsidRDefault="00DD1221" w:rsidP="006A1A75">
            <w:pPr>
              <w:pStyle w:val="032TableBodCcopy"/>
              <w:rPr>
                <w:rFonts w:ascii="Arial" w:hAnsi="Arial" w:cs="Arial"/>
                <w:b/>
                <w:sz w:val="20"/>
                <w:szCs w:val="20"/>
              </w:rPr>
            </w:pPr>
            <w:proofErr w:type="spellStart"/>
            <w:r w:rsidRPr="00767ABF">
              <w:rPr>
                <w:rFonts w:ascii="Arial" w:hAnsi="Arial" w:cs="Arial"/>
                <w:b/>
                <w:sz w:val="20"/>
                <w:szCs w:val="20"/>
              </w:rPr>
              <w:t>xs</w:t>
            </w:r>
            <w:proofErr w:type="spellEnd"/>
            <w:r w:rsidRPr="00767ABF">
              <w:rPr>
                <w:rFonts w:ascii="Arial" w:hAnsi="Arial" w:cs="Arial"/>
                <w:b/>
                <w:sz w:val="20"/>
                <w:szCs w:val="20"/>
              </w:rPr>
              <w:t xml:space="preserve"> </w:t>
            </w:r>
            <w:proofErr w:type="spellStart"/>
            <w:r w:rsidRPr="00767ABF">
              <w:rPr>
                <w:rFonts w:ascii="Arial" w:hAnsi="Arial" w:cs="Arial"/>
                <w:b/>
                <w:sz w:val="20"/>
                <w:szCs w:val="20"/>
              </w:rPr>
              <w:t>api</w:t>
            </w:r>
            <w:proofErr w:type="spellEnd"/>
          </w:p>
          <w:p w14:paraId="24BD9D51" w14:textId="77777777" w:rsidR="00DD1221" w:rsidRPr="00767ABF" w:rsidRDefault="00DD1221" w:rsidP="00DD1221">
            <w:pPr>
              <w:pStyle w:val="032TableBodCcopy"/>
              <w:ind w:left="360"/>
              <w:rPr>
                <w:rFonts w:ascii="Arial" w:hAnsi="Arial" w:cs="Arial"/>
                <w:b/>
                <w:sz w:val="20"/>
                <w:szCs w:val="20"/>
              </w:rPr>
            </w:pPr>
          </w:p>
          <w:p w14:paraId="6A607A38" w14:textId="62BDC1B8" w:rsidR="00DD1221" w:rsidRPr="00767ABF" w:rsidRDefault="00DD1221" w:rsidP="00DD1221">
            <w:pPr>
              <w:pStyle w:val="032TableBodCcopy"/>
              <w:ind w:left="360"/>
              <w:rPr>
                <w:rFonts w:ascii="Arial" w:hAnsi="Arial" w:cs="Arial"/>
                <w:sz w:val="20"/>
                <w:szCs w:val="20"/>
              </w:rPr>
            </w:pPr>
          </w:p>
        </w:tc>
        <w:tc>
          <w:tcPr>
            <w:tcW w:w="5800" w:type="dxa"/>
            <w:tcBorders>
              <w:bottom w:val="single" w:sz="4" w:space="0" w:color="auto"/>
              <w:right w:val="nil"/>
            </w:tcBorders>
            <w:tcMar>
              <w:top w:w="108" w:type="dxa"/>
              <w:bottom w:w="108" w:type="dxa"/>
            </w:tcMar>
          </w:tcPr>
          <w:p w14:paraId="123D9967" w14:textId="2FEB03FE" w:rsidR="006132F2" w:rsidRPr="00767ABF" w:rsidRDefault="00DD1221" w:rsidP="006132F2">
            <w:pPr>
              <w:pStyle w:val="032TableBodCcopy"/>
              <w:rPr>
                <w:rFonts w:ascii="Arial" w:hAnsi="Arial" w:cs="Arial"/>
                <w:noProof/>
                <w:sz w:val="20"/>
                <w:szCs w:val="20"/>
              </w:rPr>
            </w:pPr>
            <w:r w:rsidRPr="00767ABF">
              <w:rPr>
                <w:rFonts w:ascii="Arial" w:hAnsi="Arial" w:cs="Arial"/>
                <w:noProof/>
                <w:sz w:val="20"/>
                <w:szCs w:val="20"/>
              </w:rPr>
              <w:drawing>
                <wp:inline distT="0" distB="0" distL="0" distR="0" wp14:anchorId="6604FE57" wp14:editId="689E2BFD">
                  <wp:extent cx="3545840" cy="925830"/>
                  <wp:effectExtent l="0" t="0" r="0" b="127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545840" cy="925830"/>
                          </a:xfrm>
                          <a:prstGeom prst="rect">
                            <a:avLst/>
                          </a:prstGeom>
                        </pic:spPr>
                      </pic:pic>
                    </a:graphicData>
                  </a:graphic>
                </wp:inline>
              </w:drawing>
            </w:r>
          </w:p>
        </w:tc>
      </w:tr>
      <w:tr w:rsidR="00DD1221" w:rsidRPr="00767ABF" w14:paraId="439A7F19" w14:textId="77777777" w:rsidTr="1C52E855">
        <w:trPr>
          <w:trHeight w:val="1134"/>
        </w:trPr>
        <w:tc>
          <w:tcPr>
            <w:tcW w:w="9202" w:type="dxa"/>
            <w:gridSpan w:val="2"/>
            <w:tcBorders>
              <w:left w:val="nil"/>
              <w:bottom w:val="single" w:sz="4" w:space="0" w:color="auto"/>
              <w:right w:val="nil"/>
            </w:tcBorders>
            <w:tcMar>
              <w:top w:w="108" w:type="dxa"/>
              <w:bottom w:w="108" w:type="dxa"/>
            </w:tcMar>
          </w:tcPr>
          <w:p w14:paraId="5B878C78" w14:textId="77777777" w:rsidR="00DD1221" w:rsidRPr="00767ABF" w:rsidRDefault="00DD1221" w:rsidP="00DD1221">
            <w:pPr>
              <w:pStyle w:val="032TableBodCcopy"/>
              <w:rPr>
                <w:rFonts w:ascii="Arial" w:hAnsi="Arial" w:cs="Arial"/>
                <w:noProof/>
                <w:sz w:val="20"/>
                <w:szCs w:val="20"/>
              </w:rPr>
            </w:pPr>
            <w:r w:rsidRPr="00767ABF">
              <w:rPr>
                <w:rFonts w:ascii="Arial" w:hAnsi="Arial" w:cs="Arial"/>
                <w:noProof/>
                <w:sz w:val="20"/>
                <w:szCs w:val="20"/>
              </w:rPr>
              <w:t>If you find the api not set properly, you can reset it with this command.</w:t>
            </w:r>
          </w:p>
          <w:p w14:paraId="7A24BE64" w14:textId="77777777" w:rsidR="00DD1221" w:rsidRPr="00767ABF" w:rsidRDefault="00DD1221" w:rsidP="00DD1221">
            <w:pPr>
              <w:pStyle w:val="032TableBodCcopy"/>
              <w:rPr>
                <w:rFonts w:ascii="Arial" w:hAnsi="Arial" w:cs="Arial"/>
                <w:noProof/>
                <w:sz w:val="20"/>
                <w:szCs w:val="20"/>
              </w:rPr>
            </w:pPr>
          </w:p>
          <w:p w14:paraId="6EA90A9F" w14:textId="77777777" w:rsidR="00DD1221" w:rsidRPr="00767ABF" w:rsidRDefault="00DD1221" w:rsidP="00DD1221">
            <w:pPr>
              <w:rPr>
                <w:rFonts w:ascii="Arial" w:hAnsi="Arial" w:cs="Arial"/>
                <w:sz w:val="20"/>
                <w:szCs w:val="20"/>
              </w:rPr>
            </w:pPr>
            <w:proofErr w:type="spellStart"/>
            <w:r w:rsidRPr="00767ABF">
              <w:rPr>
                <w:rFonts w:ascii="Arial" w:hAnsi="Arial" w:cs="Arial"/>
                <w:b/>
                <w:bCs/>
                <w:sz w:val="20"/>
                <w:szCs w:val="20"/>
              </w:rPr>
              <w:t>xs</w:t>
            </w:r>
            <w:proofErr w:type="spellEnd"/>
            <w:r w:rsidRPr="00767ABF">
              <w:rPr>
                <w:rFonts w:ascii="Arial" w:hAnsi="Arial" w:cs="Arial"/>
                <w:b/>
                <w:bCs/>
                <w:sz w:val="20"/>
                <w:szCs w:val="20"/>
              </w:rPr>
              <w:t xml:space="preserve"> </w:t>
            </w:r>
            <w:proofErr w:type="spellStart"/>
            <w:r w:rsidRPr="00767ABF">
              <w:rPr>
                <w:rFonts w:ascii="Arial" w:hAnsi="Arial" w:cs="Arial"/>
                <w:b/>
                <w:bCs/>
                <w:sz w:val="20"/>
                <w:szCs w:val="20"/>
              </w:rPr>
              <w:t>api</w:t>
            </w:r>
            <w:proofErr w:type="spellEnd"/>
            <w:r w:rsidRPr="00767ABF">
              <w:rPr>
                <w:rFonts w:ascii="Arial" w:hAnsi="Arial" w:cs="Arial"/>
                <w:b/>
                <w:bCs/>
                <w:sz w:val="20"/>
                <w:szCs w:val="20"/>
              </w:rPr>
              <w:t xml:space="preserve"> https://wdflbmt0794.wdf.sap.corp:30030 --</w:t>
            </w:r>
            <w:proofErr w:type="spellStart"/>
            <w:r w:rsidRPr="00767ABF">
              <w:rPr>
                <w:rFonts w:ascii="Arial" w:hAnsi="Arial" w:cs="Arial"/>
                <w:b/>
                <w:bCs/>
                <w:sz w:val="20"/>
                <w:szCs w:val="20"/>
              </w:rPr>
              <w:t>cacert</w:t>
            </w:r>
            <w:proofErr w:type="spellEnd"/>
            <w:r w:rsidRPr="00767ABF">
              <w:rPr>
                <w:rFonts w:ascii="Arial" w:hAnsi="Arial" w:cs="Arial"/>
                <w:b/>
                <w:bCs/>
                <w:sz w:val="20"/>
                <w:szCs w:val="20"/>
              </w:rPr>
              <w:t xml:space="preserve"> /hana/shared/TE1/xs/controller_data/controller/ssl-pub/router/default.root.crt.pem</w:t>
            </w:r>
          </w:p>
          <w:p w14:paraId="06B75DEA" w14:textId="77777777" w:rsidR="00DD1221" w:rsidRPr="00767ABF" w:rsidRDefault="00DD1221" w:rsidP="006132F2">
            <w:pPr>
              <w:pStyle w:val="032TableBodCcopy"/>
              <w:rPr>
                <w:rFonts w:ascii="Arial" w:hAnsi="Arial" w:cs="Arial"/>
                <w:noProof/>
                <w:sz w:val="20"/>
                <w:szCs w:val="20"/>
              </w:rPr>
            </w:pPr>
          </w:p>
        </w:tc>
      </w:tr>
      <w:tr w:rsidR="00DD1221" w:rsidRPr="00767ABF" w14:paraId="4CEDD2C4" w14:textId="77777777" w:rsidTr="1C52E855">
        <w:trPr>
          <w:trHeight w:val="1134"/>
        </w:trPr>
        <w:tc>
          <w:tcPr>
            <w:tcW w:w="3402" w:type="dxa"/>
            <w:tcBorders>
              <w:left w:val="nil"/>
              <w:bottom w:val="single" w:sz="4" w:space="0" w:color="auto"/>
            </w:tcBorders>
            <w:tcMar>
              <w:top w:w="108" w:type="dxa"/>
              <w:bottom w:w="108" w:type="dxa"/>
            </w:tcMar>
          </w:tcPr>
          <w:p w14:paraId="1A950A1E" w14:textId="77777777" w:rsidR="00DD1221" w:rsidRPr="00767ABF" w:rsidRDefault="00DD1221" w:rsidP="006132F2">
            <w:pPr>
              <w:pStyle w:val="032TableBodCcopy"/>
              <w:numPr>
                <w:ilvl w:val="0"/>
                <w:numId w:val="11"/>
              </w:numPr>
              <w:rPr>
                <w:rFonts w:ascii="Arial" w:hAnsi="Arial" w:cs="Arial"/>
                <w:sz w:val="20"/>
                <w:szCs w:val="20"/>
              </w:rPr>
            </w:pPr>
            <w:r w:rsidRPr="00767ABF">
              <w:rPr>
                <w:rFonts w:ascii="Arial" w:hAnsi="Arial" w:cs="Arial"/>
                <w:sz w:val="20"/>
                <w:szCs w:val="20"/>
              </w:rPr>
              <w:t>Log in as the XSA_ADMIN user.</w:t>
            </w:r>
          </w:p>
          <w:p w14:paraId="5D21620B" w14:textId="77777777" w:rsidR="00DD1221" w:rsidRPr="00767ABF" w:rsidRDefault="00DD1221" w:rsidP="00DD1221">
            <w:pPr>
              <w:pStyle w:val="032TableBodCcopy"/>
              <w:rPr>
                <w:rFonts w:ascii="Arial" w:hAnsi="Arial" w:cs="Arial"/>
                <w:sz w:val="20"/>
                <w:szCs w:val="20"/>
              </w:rPr>
            </w:pPr>
          </w:p>
          <w:p w14:paraId="56010BA9" w14:textId="186B5EEE" w:rsidR="00DD1221" w:rsidRPr="00767ABF" w:rsidRDefault="00DD1221" w:rsidP="006A1A75">
            <w:pPr>
              <w:rPr>
                <w:rFonts w:ascii="Arial" w:hAnsi="Arial" w:cs="Arial"/>
                <w:b/>
                <w:bCs/>
                <w:sz w:val="20"/>
                <w:szCs w:val="20"/>
              </w:rPr>
            </w:pPr>
            <w:proofErr w:type="spellStart"/>
            <w:r w:rsidRPr="00767ABF">
              <w:rPr>
                <w:rFonts w:ascii="Arial" w:hAnsi="Arial" w:cs="Arial"/>
                <w:b/>
                <w:bCs/>
                <w:sz w:val="20"/>
                <w:szCs w:val="20"/>
              </w:rPr>
              <w:t>xs</w:t>
            </w:r>
            <w:proofErr w:type="spellEnd"/>
            <w:r w:rsidRPr="00767ABF">
              <w:rPr>
                <w:rFonts w:ascii="Arial" w:hAnsi="Arial" w:cs="Arial"/>
                <w:b/>
                <w:bCs/>
                <w:sz w:val="20"/>
                <w:szCs w:val="20"/>
              </w:rPr>
              <w:t xml:space="preserve"> login -u XSA_ADMIN -p WelcomeSAP2018</w:t>
            </w:r>
          </w:p>
          <w:p w14:paraId="6A259E62" w14:textId="77777777" w:rsidR="004A0B1C" w:rsidRPr="00767ABF" w:rsidRDefault="004A0B1C" w:rsidP="00DD1221">
            <w:pPr>
              <w:ind w:left="360"/>
              <w:rPr>
                <w:rFonts w:ascii="Arial" w:hAnsi="Arial" w:cs="Arial"/>
                <w:sz w:val="20"/>
                <w:szCs w:val="20"/>
              </w:rPr>
            </w:pPr>
          </w:p>
          <w:p w14:paraId="5AB2B817" w14:textId="62B1E169" w:rsidR="00DD1221" w:rsidRPr="00767ABF" w:rsidRDefault="00DD1221" w:rsidP="00DD1221">
            <w:pPr>
              <w:pStyle w:val="032TableBodCcopy"/>
              <w:ind w:left="360"/>
              <w:rPr>
                <w:rFonts w:ascii="Arial" w:hAnsi="Arial" w:cs="Arial"/>
                <w:sz w:val="20"/>
                <w:szCs w:val="20"/>
              </w:rPr>
            </w:pPr>
          </w:p>
        </w:tc>
        <w:tc>
          <w:tcPr>
            <w:tcW w:w="5800" w:type="dxa"/>
            <w:tcBorders>
              <w:bottom w:val="single" w:sz="4" w:space="0" w:color="auto"/>
              <w:right w:val="nil"/>
            </w:tcBorders>
            <w:tcMar>
              <w:top w:w="108" w:type="dxa"/>
              <w:bottom w:w="108" w:type="dxa"/>
            </w:tcMar>
          </w:tcPr>
          <w:p w14:paraId="154D2E17" w14:textId="54ADED60" w:rsidR="00DD1221" w:rsidRPr="00767ABF" w:rsidRDefault="00DD1221" w:rsidP="006132F2">
            <w:pPr>
              <w:pStyle w:val="032TableBodCcopy"/>
              <w:rPr>
                <w:rFonts w:ascii="Arial" w:hAnsi="Arial" w:cs="Arial"/>
                <w:noProof/>
                <w:sz w:val="20"/>
                <w:szCs w:val="20"/>
              </w:rPr>
            </w:pPr>
            <w:r w:rsidRPr="00767ABF">
              <w:rPr>
                <w:rFonts w:ascii="Arial" w:hAnsi="Arial" w:cs="Arial"/>
                <w:noProof/>
                <w:sz w:val="20"/>
                <w:szCs w:val="20"/>
              </w:rPr>
              <w:drawing>
                <wp:inline distT="0" distB="0" distL="0" distR="0" wp14:anchorId="2F784C0D" wp14:editId="350A4FD6">
                  <wp:extent cx="3545840" cy="1099820"/>
                  <wp:effectExtent l="0" t="0" r="0" b="508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545840" cy="1099820"/>
                          </a:xfrm>
                          <a:prstGeom prst="rect">
                            <a:avLst/>
                          </a:prstGeom>
                        </pic:spPr>
                      </pic:pic>
                    </a:graphicData>
                  </a:graphic>
                </wp:inline>
              </w:drawing>
            </w:r>
          </w:p>
        </w:tc>
      </w:tr>
      <w:tr w:rsidR="00DD1221" w:rsidRPr="00767ABF" w14:paraId="6AD64330" w14:textId="77777777" w:rsidTr="1C52E855">
        <w:trPr>
          <w:trHeight w:val="1134"/>
        </w:trPr>
        <w:tc>
          <w:tcPr>
            <w:tcW w:w="3402" w:type="dxa"/>
            <w:tcBorders>
              <w:left w:val="nil"/>
              <w:bottom w:val="single" w:sz="4" w:space="0" w:color="auto"/>
            </w:tcBorders>
            <w:tcMar>
              <w:top w:w="108" w:type="dxa"/>
              <w:bottom w:w="108" w:type="dxa"/>
            </w:tcMar>
          </w:tcPr>
          <w:p w14:paraId="15C492B5" w14:textId="77777777" w:rsidR="00DD1221" w:rsidRPr="00767ABF" w:rsidRDefault="00DD1221" w:rsidP="006132F2">
            <w:pPr>
              <w:pStyle w:val="032TableBodCcopy"/>
              <w:numPr>
                <w:ilvl w:val="0"/>
                <w:numId w:val="11"/>
              </w:numPr>
              <w:rPr>
                <w:rFonts w:ascii="Arial" w:hAnsi="Arial" w:cs="Arial"/>
                <w:sz w:val="20"/>
                <w:szCs w:val="20"/>
              </w:rPr>
            </w:pPr>
            <w:r w:rsidRPr="00767ABF">
              <w:rPr>
                <w:rFonts w:ascii="Arial" w:hAnsi="Arial" w:cs="Arial"/>
                <w:sz w:val="20"/>
                <w:szCs w:val="20"/>
              </w:rPr>
              <w:t xml:space="preserve">If the space is not DEV then select the DEV space with the </w:t>
            </w:r>
            <w:proofErr w:type="spellStart"/>
            <w:r w:rsidRPr="00767ABF">
              <w:rPr>
                <w:rFonts w:ascii="Arial" w:hAnsi="Arial" w:cs="Arial"/>
                <w:sz w:val="20"/>
                <w:szCs w:val="20"/>
              </w:rPr>
              <w:t>xs</w:t>
            </w:r>
            <w:proofErr w:type="spellEnd"/>
            <w:r w:rsidRPr="00767ABF">
              <w:rPr>
                <w:rFonts w:ascii="Arial" w:hAnsi="Arial" w:cs="Arial"/>
                <w:sz w:val="20"/>
                <w:szCs w:val="20"/>
              </w:rPr>
              <w:t xml:space="preserve"> target command.</w:t>
            </w:r>
          </w:p>
          <w:p w14:paraId="0702D1FB" w14:textId="77777777" w:rsidR="00DD1221" w:rsidRPr="00767ABF" w:rsidRDefault="00DD1221" w:rsidP="00DD1221">
            <w:pPr>
              <w:pStyle w:val="032TableBodCcopy"/>
              <w:rPr>
                <w:rFonts w:ascii="Arial" w:hAnsi="Arial" w:cs="Arial"/>
                <w:sz w:val="20"/>
                <w:szCs w:val="20"/>
              </w:rPr>
            </w:pPr>
          </w:p>
          <w:p w14:paraId="07C3352C" w14:textId="77777777" w:rsidR="00DD1221" w:rsidRPr="00767ABF" w:rsidRDefault="00DD1221" w:rsidP="006A1A75">
            <w:pPr>
              <w:rPr>
                <w:rFonts w:ascii="Arial" w:hAnsi="Arial" w:cs="Arial"/>
                <w:sz w:val="20"/>
                <w:szCs w:val="20"/>
              </w:rPr>
            </w:pPr>
            <w:proofErr w:type="spellStart"/>
            <w:r w:rsidRPr="00767ABF">
              <w:rPr>
                <w:rFonts w:ascii="Arial" w:hAnsi="Arial" w:cs="Arial"/>
                <w:b/>
                <w:bCs/>
                <w:sz w:val="20"/>
                <w:szCs w:val="20"/>
              </w:rPr>
              <w:t>xs</w:t>
            </w:r>
            <w:proofErr w:type="spellEnd"/>
            <w:r w:rsidRPr="00767ABF">
              <w:rPr>
                <w:rFonts w:ascii="Arial" w:hAnsi="Arial" w:cs="Arial"/>
                <w:b/>
                <w:bCs/>
                <w:sz w:val="20"/>
                <w:szCs w:val="20"/>
              </w:rPr>
              <w:t xml:space="preserve"> t -s DEV</w:t>
            </w:r>
          </w:p>
          <w:p w14:paraId="2F626380" w14:textId="313CDD4E" w:rsidR="00DD1221" w:rsidRPr="00767ABF" w:rsidRDefault="00DD1221" w:rsidP="00DD1221">
            <w:pPr>
              <w:pStyle w:val="032TableBodCcopy"/>
              <w:ind w:left="360"/>
              <w:rPr>
                <w:rFonts w:ascii="Arial" w:hAnsi="Arial" w:cs="Arial"/>
                <w:sz w:val="20"/>
                <w:szCs w:val="20"/>
              </w:rPr>
            </w:pPr>
          </w:p>
        </w:tc>
        <w:tc>
          <w:tcPr>
            <w:tcW w:w="5800" w:type="dxa"/>
            <w:tcBorders>
              <w:bottom w:val="single" w:sz="4" w:space="0" w:color="auto"/>
              <w:right w:val="nil"/>
            </w:tcBorders>
            <w:tcMar>
              <w:top w:w="108" w:type="dxa"/>
              <w:bottom w:w="108" w:type="dxa"/>
            </w:tcMar>
          </w:tcPr>
          <w:p w14:paraId="6C8FFC7D" w14:textId="16346FFE" w:rsidR="00DD1221" w:rsidRPr="00767ABF" w:rsidRDefault="00DD1221" w:rsidP="006132F2">
            <w:pPr>
              <w:pStyle w:val="032TableBodCcopy"/>
              <w:rPr>
                <w:rFonts w:ascii="Arial" w:hAnsi="Arial" w:cs="Arial"/>
                <w:noProof/>
                <w:sz w:val="20"/>
                <w:szCs w:val="20"/>
              </w:rPr>
            </w:pPr>
            <w:r w:rsidRPr="00767ABF">
              <w:rPr>
                <w:rFonts w:ascii="Arial" w:hAnsi="Arial" w:cs="Arial"/>
                <w:noProof/>
                <w:sz w:val="20"/>
                <w:szCs w:val="20"/>
              </w:rPr>
              <w:drawing>
                <wp:inline distT="0" distB="0" distL="0" distR="0" wp14:anchorId="74B9158C" wp14:editId="7B7C977D">
                  <wp:extent cx="3545840" cy="85217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545840" cy="852170"/>
                          </a:xfrm>
                          <a:prstGeom prst="rect">
                            <a:avLst/>
                          </a:prstGeom>
                        </pic:spPr>
                      </pic:pic>
                    </a:graphicData>
                  </a:graphic>
                </wp:inline>
              </w:drawing>
            </w:r>
          </w:p>
        </w:tc>
      </w:tr>
      <w:tr w:rsidR="00A1639F" w:rsidRPr="00767ABF" w14:paraId="7B0260BB" w14:textId="77777777" w:rsidTr="1C52E855">
        <w:trPr>
          <w:trHeight w:val="1134"/>
        </w:trPr>
        <w:tc>
          <w:tcPr>
            <w:tcW w:w="9202" w:type="dxa"/>
            <w:gridSpan w:val="2"/>
            <w:tcBorders>
              <w:left w:val="nil"/>
              <w:bottom w:val="single" w:sz="4" w:space="0" w:color="auto"/>
              <w:right w:val="nil"/>
            </w:tcBorders>
            <w:tcMar>
              <w:top w:w="108" w:type="dxa"/>
              <w:bottom w:w="108" w:type="dxa"/>
            </w:tcMar>
          </w:tcPr>
          <w:p w14:paraId="19841410" w14:textId="3AF0D50E" w:rsidR="00A1639F" w:rsidRPr="00767ABF" w:rsidRDefault="00A1639F" w:rsidP="006132F2">
            <w:pPr>
              <w:pStyle w:val="032TableBodCcopy"/>
              <w:rPr>
                <w:rFonts w:ascii="Arial" w:hAnsi="Arial" w:cs="Arial"/>
                <w:noProof/>
                <w:sz w:val="20"/>
                <w:szCs w:val="20"/>
              </w:rPr>
            </w:pPr>
            <w:r w:rsidRPr="00F62A7A">
              <w:rPr>
                <w:rFonts w:ascii="Arial" w:hAnsi="Arial" w:cs="Arial"/>
                <w:b/>
                <w:noProof/>
                <w:sz w:val="20"/>
                <w:szCs w:val="20"/>
                <w:highlight w:val="yellow"/>
              </w:rPr>
              <w:t>Time Check</w:t>
            </w:r>
            <w:r w:rsidRPr="00F62A7A">
              <w:rPr>
                <w:rFonts w:ascii="Arial" w:hAnsi="Arial" w:cs="Arial"/>
                <w:b/>
                <w:noProof/>
                <w:sz w:val="20"/>
                <w:szCs w:val="20"/>
              </w:rPr>
              <w:t>:</w:t>
            </w:r>
            <w:r w:rsidRPr="00767ABF">
              <w:rPr>
                <w:rFonts w:ascii="Arial" w:hAnsi="Arial" w:cs="Arial"/>
                <w:noProof/>
                <w:sz w:val="20"/>
                <w:szCs w:val="20"/>
              </w:rPr>
              <w:t xml:space="preserve"> If you are familiar with how to use the xs cli you can skip to </w:t>
            </w:r>
            <w:hyperlink w:anchor="Exercise_1_3" w:history="1">
              <w:r w:rsidRPr="00767ABF">
                <w:rPr>
                  <w:rStyle w:val="Hyperlink"/>
                  <w:rFonts w:ascii="Arial" w:hAnsi="Arial" w:cs="Arial"/>
                  <w:noProof/>
                  <w:sz w:val="20"/>
                  <w:szCs w:val="20"/>
                </w:rPr>
                <w:t>Exercise 1.3</w:t>
              </w:r>
            </w:hyperlink>
            <w:r w:rsidRPr="00767ABF">
              <w:rPr>
                <w:rFonts w:ascii="Arial" w:hAnsi="Arial" w:cs="Arial"/>
                <w:noProof/>
                <w:sz w:val="20"/>
                <w:szCs w:val="20"/>
              </w:rPr>
              <w:t>.</w:t>
            </w:r>
          </w:p>
        </w:tc>
      </w:tr>
      <w:tr w:rsidR="00DD1221" w:rsidRPr="00767ABF" w14:paraId="7FCA31E3" w14:textId="77777777" w:rsidTr="1C52E855">
        <w:trPr>
          <w:trHeight w:val="1134"/>
        </w:trPr>
        <w:tc>
          <w:tcPr>
            <w:tcW w:w="3402" w:type="dxa"/>
            <w:tcBorders>
              <w:left w:val="nil"/>
              <w:bottom w:val="single" w:sz="4" w:space="0" w:color="auto"/>
            </w:tcBorders>
            <w:tcMar>
              <w:top w:w="108" w:type="dxa"/>
              <w:bottom w:w="108" w:type="dxa"/>
            </w:tcMar>
          </w:tcPr>
          <w:p w14:paraId="74E74926" w14:textId="29051B32" w:rsidR="00DD1221" w:rsidRPr="00767ABF" w:rsidRDefault="0079295D" w:rsidP="006132F2">
            <w:pPr>
              <w:pStyle w:val="032TableBodCcopy"/>
              <w:numPr>
                <w:ilvl w:val="0"/>
                <w:numId w:val="11"/>
              </w:numPr>
              <w:rPr>
                <w:rFonts w:ascii="Arial" w:hAnsi="Arial" w:cs="Arial"/>
                <w:sz w:val="20"/>
                <w:szCs w:val="20"/>
              </w:rPr>
            </w:pPr>
            <w:r w:rsidRPr="00767ABF">
              <w:rPr>
                <w:rFonts w:ascii="Arial" w:hAnsi="Arial" w:cs="Arial"/>
                <w:sz w:val="20"/>
                <w:szCs w:val="20"/>
              </w:rPr>
              <w:t xml:space="preserve">Use the </w:t>
            </w:r>
            <w:proofErr w:type="spellStart"/>
            <w:r w:rsidRPr="00767ABF">
              <w:rPr>
                <w:rFonts w:ascii="Arial" w:hAnsi="Arial" w:cs="Arial"/>
                <w:sz w:val="20"/>
                <w:szCs w:val="20"/>
              </w:rPr>
              <w:t>xs</w:t>
            </w:r>
            <w:proofErr w:type="spellEnd"/>
            <w:r w:rsidRPr="00767ABF">
              <w:rPr>
                <w:rFonts w:ascii="Arial" w:hAnsi="Arial" w:cs="Arial"/>
                <w:sz w:val="20"/>
                <w:szCs w:val="20"/>
              </w:rPr>
              <w:t xml:space="preserve"> apps command to list all the applications(mod</w:t>
            </w:r>
            <w:r w:rsidR="00FA48E1" w:rsidRPr="00767ABF">
              <w:rPr>
                <w:rFonts w:ascii="Arial" w:hAnsi="Arial" w:cs="Arial"/>
                <w:sz w:val="20"/>
                <w:szCs w:val="20"/>
              </w:rPr>
              <w:t>ul</w:t>
            </w:r>
            <w:r w:rsidRPr="00767ABF">
              <w:rPr>
                <w:rFonts w:ascii="Arial" w:hAnsi="Arial" w:cs="Arial"/>
                <w:sz w:val="20"/>
                <w:szCs w:val="20"/>
              </w:rPr>
              <w:t>es) in the space.</w:t>
            </w:r>
          </w:p>
          <w:p w14:paraId="36B5F103" w14:textId="77777777" w:rsidR="0079295D" w:rsidRPr="00767ABF" w:rsidRDefault="0079295D" w:rsidP="0079295D">
            <w:pPr>
              <w:pStyle w:val="032TableBodCcopy"/>
              <w:rPr>
                <w:rFonts w:ascii="Arial" w:hAnsi="Arial" w:cs="Arial"/>
                <w:sz w:val="20"/>
                <w:szCs w:val="20"/>
              </w:rPr>
            </w:pPr>
          </w:p>
          <w:p w14:paraId="45F6D8F6" w14:textId="77777777" w:rsidR="0079295D" w:rsidRPr="00767ABF" w:rsidRDefault="0079295D" w:rsidP="006A1A75">
            <w:pPr>
              <w:rPr>
                <w:rFonts w:ascii="Arial" w:hAnsi="Arial" w:cs="Arial"/>
                <w:sz w:val="20"/>
                <w:szCs w:val="20"/>
              </w:rPr>
            </w:pPr>
            <w:proofErr w:type="spellStart"/>
            <w:r w:rsidRPr="00767ABF">
              <w:rPr>
                <w:rFonts w:ascii="Arial" w:hAnsi="Arial" w:cs="Arial"/>
                <w:b/>
                <w:bCs/>
                <w:sz w:val="20"/>
                <w:szCs w:val="20"/>
              </w:rPr>
              <w:t>xs</w:t>
            </w:r>
            <w:proofErr w:type="spellEnd"/>
            <w:r w:rsidRPr="00767ABF">
              <w:rPr>
                <w:rFonts w:ascii="Arial" w:hAnsi="Arial" w:cs="Arial"/>
                <w:b/>
                <w:bCs/>
                <w:sz w:val="20"/>
                <w:szCs w:val="20"/>
              </w:rPr>
              <w:t xml:space="preserve"> apps</w:t>
            </w:r>
          </w:p>
          <w:p w14:paraId="7422AD92" w14:textId="67EE295E" w:rsidR="0079295D" w:rsidRPr="00767ABF" w:rsidRDefault="0079295D" w:rsidP="0079295D">
            <w:pPr>
              <w:pStyle w:val="032TableBodCcopy"/>
              <w:ind w:left="360"/>
              <w:rPr>
                <w:rFonts w:ascii="Arial" w:hAnsi="Arial" w:cs="Arial"/>
                <w:sz w:val="20"/>
                <w:szCs w:val="20"/>
              </w:rPr>
            </w:pPr>
          </w:p>
        </w:tc>
        <w:tc>
          <w:tcPr>
            <w:tcW w:w="5800" w:type="dxa"/>
            <w:tcBorders>
              <w:bottom w:val="single" w:sz="4" w:space="0" w:color="auto"/>
              <w:right w:val="nil"/>
            </w:tcBorders>
            <w:tcMar>
              <w:top w:w="108" w:type="dxa"/>
              <w:bottom w:w="108" w:type="dxa"/>
            </w:tcMar>
          </w:tcPr>
          <w:p w14:paraId="7169B824" w14:textId="4EAB3FC2" w:rsidR="00DD1221" w:rsidRPr="00767ABF" w:rsidRDefault="0079295D" w:rsidP="006132F2">
            <w:pPr>
              <w:pStyle w:val="032TableBodCcopy"/>
              <w:rPr>
                <w:rFonts w:ascii="Arial" w:hAnsi="Arial" w:cs="Arial"/>
                <w:noProof/>
                <w:sz w:val="20"/>
                <w:szCs w:val="20"/>
              </w:rPr>
            </w:pPr>
            <w:r w:rsidRPr="00767ABF">
              <w:rPr>
                <w:rFonts w:ascii="Arial" w:hAnsi="Arial" w:cs="Arial"/>
                <w:noProof/>
                <w:sz w:val="20"/>
                <w:szCs w:val="20"/>
              </w:rPr>
              <w:drawing>
                <wp:inline distT="0" distB="0" distL="0" distR="0" wp14:anchorId="1AB9E4D3" wp14:editId="688C22FB">
                  <wp:extent cx="3545840" cy="1802765"/>
                  <wp:effectExtent l="0" t="0" r="0" b="63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545840" cy="1802765"/>
                          </a:xfrm>
                          <a:prstGeom prst="rect">
                            <a:avLst/>
                          </a:prstGeom>
                        </pic:spPr>
                      </pic:pic>
                    </a:graphicData>
                  </a:graphic>
                </wp:inline>
              </w:drawing>
            </w:r>
          </w:p>
        </w:tc>
      </w:tr>
      <w:tr w:rsidR="0079295D" w:rsidRPr="00767ABF" w14:paraId="26F848BE" w14:textId="77777777" w:rsidTr="1C52E855">
        <w:trPr>
          <w:trHeight w:val="1134"/>
        </w:trPr>
        <w:tc>
          <w:tcPr>
            <w:tcW w:w="9202" w:type="dxa"/>
            <w:gridSpan w:val="2"/>
            <w:tcBorders>
              <w:left w:val="nil"/>
              <w:bottom w:val="single" w:sz="4" w:space="0" w:color="auto"/>
              <w:right w:val="nil"/>
            </w:tcBorders>
            <w:tcMar>
              <w:top w:w="108" w:type="dxa"/>
              <w:bottom w:w="108" w:type="dxa"/>
            </w:tcMar>
          </w:tcPr>
          <w:p w14:paraId="06B69ED7" w14:textId="6701E4AD" w:rsidR="0079295D" w:rsidRPr="00767ABF" w:rsidRDefault="0079295D" w:rsidP="0079295D">
            <w:pPr>
              <w:rPr>
                <w:rFonts w:ascii="Arial" w:hAnsi="Arial" w:cs="Arial"/>
                <w:sz w:val="20"/>
                <w:szCs w:val="20"/>
              </w:rPr>
            </w:pPr>
            <w:r w:rsidRPr="00767ABF">
              <w:rPr>
                <w:rFonts w:ascii="Arial" w:hAnsi="Arial" w:cs="Arial"/>
                <w:sz w:val="20"/>
                <w:szCs w:val="20"/>
              </w:rPr>
              <w:lastRenderedPageBreak/>
              <w:t xml:space="preserve">Note that there are quite a few applications.  Some of them are system tools and would normally be installed in a different space.  In order to focus on our application we will often filter the output with grep.  As an example, let's look at the apps with </w:t>
            </w:r>
            <w:proofErr w:type="spellStart"/>
            <w:r w:rsidRPr="00767ABF">
              <w:rPr>
                <w:rFonts w:ascii="Arial" w:hAnsi="Arial" w:cs="Arial"/>
                <w:sz w:val="20"/>
                <w:szCs w:val="20"/>
              </w:rPr>
              <w:t>xsa</w:t>
            </w:r>
            <w:proofErr w:type="spellEnd"/>
            <w:r w:rsidRPr="00767ABF">
              <w:rPr>
                <w:rFonts w:ascii="Arial" w:hAnsi="Arial" w:cs="Arial"/>
                <w:sz w:val="20"/>
                <w:szCs w:val="20"/>
              </w:rPr>
              <w:t xml:space="preserve"> in their name.  I'll use the shorthand for the apps command (a).</w:t>
            </w:r>
          </w:p>
        </w:tc>
      </w:tr>
      <w:tr w:rsidR="0079295D" w:rsidRPr="00767ABF" w14:paraId="7DC2837B" w14:textId="77777777" w:rsidTr="1C52E855">
        <w:trPr>
          <w:trHeight w:val="1134"/>
        </w:trPr>
        <w:tc>
          <w:tcPr>
            <w:tcW w:w="3402" w:type="dxa"/>
            <w:tcBorders>
              <w:left w:val="nil"/>
              <w:bottom w:val="single" w:sz="4" w:space="0" w:color="auto"/>
            </w:tcBorders>
            <w:tcMar>
              <w:top w:w="108" w:type="dxa"/>
              <w:bottom w:w="108" w:type="dxa"/>
            </w:tcMar>
          </w:tcPr>
          <w:p w14:paraId="66675E91" w14:textId="77777777" w:rsidR="00EB6A3E" w:rsidRPr="00767ABF" w:rsidRDefault="00EB6A3E" w:rsidP="006132F2">
            <w:pPr>
              <w:pStyle w:val="032TableBodCcopy"/>
              <w:numPr>
                <w:ilvl w:val="0"/>
                <w:numId w:val="11"/>
              </w:numPr>
              <w:rPr>
                <w:rFonts w:ascii="Arial" w:hAnsi="Arial" w:cs="Arial"/>
                <w:sz w:val="20"/>
                <w:szCs w:val="20"/>
              </w:rPr>
            </w:pPr>
            <w:r w:rsidRPr="00767ABF">
              <w:rPr>
                <w:rFonts w:ascii="Arial" w:hAnsi="Arial" w:cs="Arial"/>
                <w:sz w:val="20"/>
                <w:szCs w:val="20"/>
              </w:rPr>
              <w:t>Enter this command.</w:t>
            </w:r>
          </w:p>
          <w:p w14:paraId="18D27CEB" w14:textId="77777777" w:rsidR="00EB6A3E" w:rsidRPr="00767ABF" w:rsidRDefault="00EB6A3E" w:rsidP="00EB6A3E">
            <w:pPr>
              <w:pStyle w:val="032TableBodCcopy"/>
              <w:ind w:left="360"/>
              <w:rPr>
                <w:rFonts w:ascii="Arial" w:hAnsi="Arial" w:cs="Arial"/>
                <w:b/>
                <w:sz w:val="20"/>
                <w:szCs w:val="20"/>
              </w:rPr>
            </w:pPr>
          </w:p>
          <w:p w14:paraId="4D6199BA" w14:textId="5500BFFF" w:rsidR="0079295D" w:rsidRPr="00767ABF" w:rsidRDefault="0079295D" w:rsidP="006A1A75">
            <w:pPr>
              <w:pStyle w:val="032TableBodCcopy"/>
              <w:rPr>
                <w:rFonts w:ascii="Arial" w:hAnsi="Arial" w:cs="Arial"/>
                <w:b/>
                <w:sz w:val="20"/>
                <w:szCs w:val="20"/>
              </w:rPr>
            </w:pPr>
            <w:proofErr w:type="spellStart"/>
            <w:r w:rsidRPr="00767ABF">
              <w:rPr>
                <w:rFonts w:ascii="Arial" w:hAnsi="Arial" w:cs="Arial"/>
                <w:b/>
                <w:sz w:val="20"/>
                <w:szCs w:val="20"/>
              </w:rPr>
              <w:t>xs</w:t>
            </w:r>
            <w:proofErr w:type="spellEnd"/>
            <w:r w:rsidRPr="00767ABF">
              <w:rPr>
                <w:rFonts w:ascii="Arial" w:hAnsi="Arial" w:cs="Arial"/>
                <w:b/>
                <w:sz w:val="20"/>
                <w:szCs w:val="20"/>
              </w:rPr>
              <w:t xml:space="preserve"> a | grep </w:t>
            </w:r>
            <w:proofErr w:type="spellStart"/>
            <w:r w:rsidRPr="00767ABF">
              <w:rPr>
                <w:rFonts w:ascii="Arial" w:hAnsi="Arial" w:cs="Arial"/>
                <w:b/>
                <w:sz w:val="20"/>
                <w:szCs w:val="20"/>
              </w:rPr>
              <w:t>xsa</w:t>
            </w:r>
            <w:proofErr w:type="spellEnd"/>
          </w:p>
        </w:tc>
        <w:tc>
          <w:tcPr>
            <w:tcW w:w="5800" w:type="dxa"/>
            <w:tcBorders>
              <w:bottom w:val="single" w:sz="4" w:space="0" w:color="auto"/>
              <w:right w:val="nil"/>
            </w:tcBorders>
            <w:tcMar>
              <w:top w:w="108" w:type="dxa"/>
              <w:bottom w:w="108" w:type="dxa"/>
            </w:tcMar>
          </w:tcPr>
          <w:p w14:paraId="34536124" w14:textId="29BF840C" w:rsidR="0079295D" w:rsidRPr="00767ABF" w:rsidRDefault="0079295D" w:rsidP="006132F2">
            <w:pPr>
              <w:pStyle w:val="032TableBodCcopy"/>
              <w:rPr>
                <w:rFonts w:ascii="Arial" w:hAnsi="Arial" w:cs="Arial"/>
                <w:noProof/>
                <w:sz w:val="20"/>
                <w:szCs w:val="20"/>
              </w:rPr>
            </w:pPr>
            <w:r w:rsidRPr="00767ABF">
              <w:rPr>
                <w:rFonts w:ascii="Arial" w:hAnsi="Arial" w:cs="Arial"/>
                <w:noProof/>
                <w:sz w:val="20"/>
                <w:szCs w:val="20"/>
              </w:rPr>
              <w:drawing>
                <wp:inline distT="0" distB="0" distL="0" distR="0" wp14:anchorId="333990FC" wp14:editId="427BD81B">
                  <wp:extent cx="3545840" cy="56197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545840" cy="561975"/>
                          </a:xfrm>
                          <a:prstGeom prst="rect">
                            <a:avLst/>
                          </a:prstGeom>
                        </pic:spPr>
                      </pic:pic>
                    </a:graphicData>
                  </a:graphic>
                </wp:inline>
              </w:drawing>
            </w:r>
          </w:p>
        </w:tc>
      </w:tr>
      <w:tr w:rsidR="0079295D" w:rsidRPr="00767ABF" w14:paraId="1743343B" w14:textId="77777777" w:rsidTr="1C52E855">
        <w:trPr>
          <w:trHeight w:val="1134"/>
        </w:trPr>
        <w:tc>
          <w:tcPr>
            <w:tcW w:w="3402" w:type="dxa"/>
            <w:tcBorders>
              <w:left w:val="nil"/>
              <w:bottom w:val="single" w:sz="4" w:space="0" w:color="auto"/>
            </w:tcBorders>
            <w:tcMar>
              <w:top w:w="108" w:type="dxa"/>
              <w:bottom w:w="108" w:type="dxa"/>
            </w:tcMar>
          </w:tcPr>
          <w:p w14:paraId="219C2A06" w14:textId="7E3603AF" w:rsidR="0079295D" w:rsidRPr="00767ABF" w:rsidRDefault="0079295D" w:rsidP="006132F2">
            <w:pPr>
              <w:pStyle w:val="032TableBodCcopy"/>
              <w:numPr>
                <w:ilvl w:val="0"/>
                <w:numId w:val="11"/>
              </w:numPr>
              <w:rPr>
                <w:rFonts w:ascii="Arial" w:hAnsi="Arial" w:cs="Arial"/>
                <w:b/>
                <w:sz w:val="20"/>
                <w:szCs w:val="20"/>
              </w:rPr>
            </w:pPr>
            <w:r w:rsidRPr="00767ABF">
              <w:rPr>
                <w:rFonts w:ascii="Arial" w:hAnsi="Arial" w:cs="Arial"/>
                <w:sz w:val="20"/>
                <w:szCs w:val="20"/>
              </w:rPr>
              <w:t>Let’s list the services that are in the space.  Again, I’ll use the shorthand(s) and filter out all but our container.</w:t>
            </w:r>
          </w:p>
          <w:p w14:paraId="7CB59C4C" w14:textId="77777777" w:rsidR="0079295D" w:rsidRPr="00767ABF" w:rsidRDefault="0079295D" w:rsidP="0079295D">
            <w:pPr>
              <w:pStyle w:val="032TableBodCcopy"/>
              <w:rPr>
                <w:rFonts w:ascii="Arial" w:hAnsi="Arial" w:cs="Arial"/>
                <w:sz w:val="20"/>
                <w:szCs w:val="20"/>
              </w:rPr>
            </w:pPr>
          </w:p>
          <w:p w14:paraId="51CCD6F1" w14:textId="77777777" w:rsidR="006A1A75" w:rsidRPr="00767ABF" w:rsidRDefault="0079295D" w:rsidP="00383892">
            <w:pPr>
              <w:pStyle w:val="032TableBodCcopy"/>
              <w:rPr>
                <w:rFonts w:ascii="Arial" w:hAnsi="Arial" w:cs="Arial"/>
                <w:b/>
                <w:sz w:val="20"/>
                <w:szCs w:val="20"/>
              </w:rPr>
            </w:pPr>
            <w:proofErr w:type="spellStart"/>
            <w:r w:rsidRPr="00767ABF">
              <w:rPr>
                <w:rFonts w:ascii="Arial" w:hAnsi="Arial" w:cs="Arial"/>
                <w:b/>
                <w:sz w:val="20"/>
                <w:szCs w:val="20"/>
              </w:rPr>
              <w:t>xs</w:t>
            </w:r>
            <w:proofErr w:type="spellEnd"/>
            <w:r w:rsidRPr="00767ABF">
              <w:rPr>
                <w:rFonts w:ascii="Arial" w:hAnsi="Arial" w:cs="Arial"/>
                <w:b/>
                <w:sz w:val="20"/>
                <w:szCs w:val="20"/>
              </w:rPr>
              <w:t xml:space="preserve"> s | grep DAT368</w:t>
            </w:r>
          </w:p>
          <w:p w14:paraId="60D152EF" w14:textId="77777777" w:rsidR="005F79DA" w:rsidRPr="00767ABF" w:rsidRDefault="005F79DA" w:rsidP="00383892">
            <w:pPr>
              <w:pStyle w:val="032TableBodCcopy"/>
              <w:rPr>
                <w:rFonts w:ascii="Arial" w:hAnsi="Arial" w:cs="Arial"/>
                <w:b/>
                <w:sz w:val="20"/>
                <w:szCs w:val="20"/>
              </w:rPr>
            </w:pPr>
          </w:p>
          <w:p w14:paraId="17FE3CF3" w14:textId="458DB8B0" w:rsidR="005F79DA" w:rsidRPr="00767ABF" w:rsidRDefault="00E05703" w:rsidP="00383892">
            <w:pPr>
              <w:pStyle w:val="032TableBodCcopy"/>
              <w:rPr>
                <w:rFonts w:ascii="Arial" w:hAnsi="Arial" w:cs="Arial"/>
                <w:sz w:val="20"/>
                <w:szCs w:val="20"/>
              </w:rPr>
            </w:pPr>
            <w:r w:rsidRPr="00767ABF">
              <w:rPr>
                <w:rFonts w:ascii="Arial" w:hAnsi="Arial" w:cs="Arial"/>
                <w:sz w:val="20"/>
                <w:szCs w:val="20"/>
              </w:rPr>
              <w:t xml:space="preserve">Note: </w:t>
            </w:r>
            <w:r w:rsidR="005F79DA" w:rsidRPr="00767ABF">
              <w:rPr>
                <w:rFonts w:ascii="Arial" w:hAnsi="Arial" w:cs="Arial"/>
                <w:sz w:val="20"/>
                <w:szCs w:val="20"/>
              </w:rPr>
              <w:t>If you had skipped ahead, you won't see this service.</w:t>
            </w:r>
          </w:p>
        </w:tc>
        <w:tc>
          <w:tcPr>
            <w:tcW w:w="5800" w:type="dxa"/>
            <w:tcBorders>
              <w:bottom w:val="single" w:sz="4" w:space="0" w:color="auto"/>
              <w:right w:val="nil"/>
            </w:tcBorders>
            <w:tcMar>
              <w:top w:w="108" w:type="dxa"/>
              <w:bottom w:w="108" w:type="dxa"/>
            </w:tcMar>
          </w:tcPr>
          <w:p w14:paraId="0F7504BB" w14:textId="79769E02" w:rsidR="0079295D" w:rsidRPr="00767ABF" w:rsidRDefault="005D7028" w:rsidP="006132F2">
            <w:pPr>
              <w:pStyle w:val="032TableBodCcopy"/>
              <w:rPr>
                <w:rFonts w:ascii="Arial" w:hAnsi="Arial" w:cs="Arial"/>
                <w:noProof/>
                <w:sz w:val="20"/>
                <w:szCs w:val="20"/>
              </w:rPr>
            </w:pPr>
            <w:r w:rsidRPr="00767ABF">
              <w:rPr>
                <w:rFonts w:ascii="Arial" w:hAnsi="Arial" w:cs="Arial"/>
                <w:noProof/>
                <w:sz w:val="20"/>
                <w:szCs w:val="20"/>
              </w:rPr>
              <w:drawing>
                <wp:inline distT="0" distB="0" distL="0" distR="0" wp14:anchorId="5698A7C3" wp14:editId="3968D98E">
                  <wp:extent cx="3545840" cy="38354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545840" cy="383540"/>
                          </a:xfrm>
                          <a:prstGeom prst="rect">
                            <a:avLst/>
                          </a:prstGeom>
                        </pic:spPr>
                      </pic:pic>
                    </a:graphicData>
                  </a:graphic>
                </wp:inline>
              </w:drawing>
            </w:r>
          </w:p>
        </w:tc>
      </w:tr>
      <w:tr w:rsidR="00E535AD" w:rsidRPr="00767ABF" w14:paraId="4CEB04E3" w14:textId="77777777" w:rsidTr="1C52E855">
        <w:trPr>
          <w:trHeight w:val="1134"/>
        </w:trPr>
        <w:tc>
          <w:tcPr>
            <w:tcW w:w="3402" w:type="dxa"/>
            <w:tcBorders>
              <w:left w:val="nil"/>
              <w:bottom w:val="single" w:sz="4" w:space="0" w:color="auto"/>
            </w:tcBorders>
            <w:tcMar>
              <w:top w:w="108" w:type="dxa"/>
              <w:bottom w:w="108" w:type="dxa"/>
            </w:tcMar>
          </w:tcPr>
          <w:p w14:paraId="21A8FFDC" w14:textId="764AA99B" w:rsidR="00E535AD" w:rsidRPr="00767ABF" w:rsidRDefault="00A50DE1" w:rsidP="006132F2">
            <w:pPr>
              <w:pStyle w:val="032TableBodCcopy"/>
              <w:numPr>
                <w:ilvl w:val="0"/>
                <w:numId w:val="11"/>
              </w:numPr>
              <w:rPr>
                <w:rFonts w:ascii="Arial" w:hAnsi="Arial" w:cs="Arial"/>
                <w:sz w:val="20"/>
                <w:szCs w:val="20"/>
              </w:rPr>
            </w:pPr>
            <w:r w:rsidRPr="00767ABF">
              <w:rPr>
                <w:rFonts w:ascii="Arial" w:hAnsi="Arial" w:cs="Arial"/>
                <w:sz w:val="20"/>
                <w:szCs w:val="20"/>
              </w:rPr>
              <w:t xml:space="preserve">And finally the </w:t>
            </w:r>
            <w:r w:rsidR="00383892" w:rsidRPr="00767ABF">
              <w:rPr>
                <w:rFonts w:ascii="Arial" w:hAnsi="Arial" w:cs="Arial"/>
                <w:sz w:val="20"/>
                <w:szCs w:val="20"/>
              </w:rPr>
              <w:t>(</w:t>
            </w:r>
            <w:r w:rsidRPr="00767ABF">
              <w:rPr>
                <w:rFonts w:ascii="Arial" w:hAnsi="Arial" w:cs="Arial"/>
                <w:sz w:val="20"/>
                <w:szCs w:val="20"/>
              </w:rPr>
              <w:t>r</w:t>
            </w:r>
            <w:r w:rsidR="00383892" w:rsidRPr="00767ABF">
              <w:rPr>
                <w:rFonts w:ascii="Arial" w:hAnsi="Arial" w:cs="Arial"/>
                <w:sz w:val="20"/>
                <w:szCs w:val="20"/>
              </w:rPr>
              <w:t>)</w:t>
            </w:r>
            <w:proofErr w:type="spellStart"/>
            <w:r w:rsidR="00E535AD" w:rsidRPr="00767ABF">
              <w:rPr>
                <w:rFonts w:ascii="Arial" w:hAnsi="Arial" w:cs="Arial"/>
                <w:sz w:val="20"/>
                <w:szCs w:val="20"/>
              </w:rPr>
              <w:t>outes</w:t>
            </w:r>
            <w:proofErr w:type="spellEnd"/>
            <w:r w:rsidR="00E535AD" w:rsidRPr="00767ABF">
              <w:rPr>
                <w:rFonts w:ascii="Arial" w:hAnsi="Arial" w:cs="Arial"/>
                <w:sz w:val="20"/>
                <w:szCs w:val="20"/>
              </w:rPr>
              <w:t xml:space="preserve"> that apps in this space have registered.</w:t>
            </w:r>
          </w:p>
          <w:p w14:paraId="393E603B" w14:textId="77777777" w:rsidR="00E535AD" w:rsidRPr="00767ABF" w:rsidRDefault="00E535AD" w:rsidP="00E535AD">
            <w:pPr>
              <w:pStyle w:val="032TableBodCcopy"/>
              <w:rPr>
                <w:rFonts w:ascii="Arial" w:hAnsi="Arial" w:cs="Arial"/>
                <w:sz w:val="20"/>
                <w:szCs w:val="20"/>
              </w:rPr>
            </w:pPr>
          </w:p>
          <w:p w14:paraId="3E397AB9" w14:textId="359E8BC6" w:rsidR="00E535AD" w:rsidRPr="00767ABF" w:rsidRDefault="00E535AD" w:rsidP="00383892">
            <w:pPr>
              <w:pStyle w:val="032TableBodCcopy"/>
              <w:rPr>
                <w:rFonts w:ascii="Arial" w:hAnsi="Arial" w:cs="Arial"/>
                <w:b/>
                <w:sz w:val="20"/>
                <w:szCs w:val="20"/>
              </w:rPr>
            </w:pPr>
            <w:proofErr w:type="spellStart"/>
            <w:r w:rsidRPr="00767ABF">
              <w:rPr>
                <w:rFonts w:ascii="Arial" w:hAnsi="Arial" w:cs="Arial"/>
                <w:b/>
                <w:sz w:val="20"/>
                <w:szCs w:val="20"/>
              </w:rPr>
              <w:t>xs</w:t>
            </w:r>
            <w:proofErr w:type="spellEnd"/>
            <w:r w:rsidRPr="00767ABF">
              <w:rPr>
                <w:rFonts w:ascii="Arial" w:hAnsi="Arial" w:cs="Arial"/>
                <w:b/>
                <w:sz w:val="20"/>
                <w:szCs w:val="20"/>
              </w:rPr>
              <w:t xml:space="preserve"> r</w:t>
            </w:r>
          </w:p>
        </w:tc>
        <w:tc>
          <w:tcPr>
            <w:tcW w:w="5800" w:type="dxa"/>
            <w:tcBorders>
              <w:bottom w:val="single" w:sz="4" w:space="0" w:color="auto"/>
              <w:right w:val="nil"/>
            </w:tcBorders>
            <w:tcMar>
              <w:top w:w="108" w:type="dxa"/>
              <w:bottom w:w="108" w:type="dxa"/>
            </w:tcMar>
          </w:tcPr>
          <w:p w14:paraId="3E25D862" w14:textId="36443C69" w:rsidR="00E535AD" w:rsidRPr="00767ABF" w:rsidRDefault="00860F3D" w:rsidP="006132F2">
            <w:pPr>
              <w:pStyle w:val="032TableBodCcopy"/>
              <w:rPr>
                <w:rFonts w:ascii="Arial" w:hAnsi="Arial" w:cs="Arial"/>
                <w:noProof/>
                <w:sz w:val="20"/>
                <w:szCs w:val="20"/>
              </w:rPr>
            </w:pPr>
            <w:r w:rsidRPr="00767ABF">
              <w:rPr>
                <w:rFonts w:ascii="Arial" w:hAnsi="Arial" w:cs="Arial"/>
                <w:noProof/>
                <w:sz w:val="20"/>
                <w:szCs w:val="20"/>
              </w:rPr>
              <w:drawing>
                <wp:inline distT="0" distB="0" distL="0" distR="0" wp14:anchorId="72CE5F35" wp14:editId="72277700">
                  <wp:extent cx="3545840" cy="1775460"/>
                  <wp:effectExtent l="0" t="0" r="0" b="254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545840" cy="1775460"/>
                          </a:xfrm>
                          <a:prstGeom prst="rect">
                            <a:avLst/>
                          </a:prstGeom>
                        </pic:spPr>
                      </pic:pic>
                    </a:graphicData>
                  </a:graphic>
                </wp:inline>
              </w:drawing>
            </w:r>
          </w:p>
        </w:tc>
      </w:tr>
      <w:tr w:rsidR="009A2240" w:rsidRPr="00767ABF" w14:paraId="56CD5F27" w14:textId="77777777" w:rsidTr="1C52E855">
        <w:trPr>
          <w:trHeight w:val="1134"/>
        </w:trPr>
        <w:tc>
          <w:tcPr>
            <w:tcW w:w="9202" w:type="dxa"/>
            <w:gridSpan w:val="2"/>
            <w:tcBorders>
              <w:left w:val="nil"/>
              <w:bottom w:val="single" w:sz="4" w:space="0" w:color="auto"/>
              <w:right w:val="nil"/>
            </w:tcBorders>
            <w:tcMar>
              <w:top w:w="108" w:type="dxa"/>
              <w:bottom w:w="108" w:type="dxa"/>
            </w:tcMar>
          </w:tcPr>
          <w:p w14:paraId="52F9DE2E" w14:textId="5AFA2554" w:rsidR="009A2240" w:rsidRPr="00767ABF" w:rsidRDefault="009A2240" w:rsidP="006132F2">
            <w:pPr>
              <w:pStyle w:val="032TableBodCcopy"/>
              <w:rPr>
                <w:rFonts w:ascii="Arial" w:hAnsi="Arial" w:cs="Arial"/>
                <w:noProof/>
                <w:sz w:val="20"/>
                <w:szCs w:val="20"/>
              </w:rPr>
            </w:pPr>
            <w:r w:rsidRPr="00767ABF">
              <w:rPr>
                <w:rFonts w:ascii="Arial" w:hAnsi="Arial" w:cs="Arial"/>
                <w:noProof/>
                <w:sz w:val="20"/>
                <w:szCs w:val="20"/>
              </w:rPr>
              <w:t xml:space="preserve">We can see by listing the services that there is one named DAT368-....-dat368-hdi that matches the name of the container that we viewed using the DB Explorer function in the Web IDE.  </w:t>
            </w:r>
            <w:r w:rsidR="00FA0A09" w:rsidRPr="00767ABF">
              <w:rPr>
                <w:rFonts w:ascii="Arial" w:hAnsi="Arial" w:cs="Arial"/>
                <w:noProof/>
                <w:sz w:val="20"/>
                <w:szCs w:val="20"/>
              </w:rPr>
              <w:t>Keep in mind that while the Web IDE provides a nice GUI, the underlying actions can also be performed with the xs command line tool.</w:t>
            </w:r>
          </w:p>
        </w:tc>
      </w:tr>
      <w:tr w:rsidR="00860F3D" w:rsidRPr="00767ABF" w14:paraId="77B72599" w14:textId="77777777" w:rsidTr="1C52E855">
        <w:trPr>
          <w:trHeight w:val="1134"/>
        </w:trPr>
        <w:tc>
          <w:tcPr>
            <w:tcW w:w="9202" w:type="dxa"/>
            <w:gridSpan w:val="2"/>
            <w:tcBorders>
              <w:left w:val="nil"/>
              <w:bottom w:val="single" w:sz="4" w:space="0" w:color="auto"/>
              <w:right w:val="nil"/>
            </w:tcBorders>
            <w:tcMar>
              <w:top w:w="108" w:type="dxa"/>
              <w:bottom w:w="108" w:type="dxa"/>
            </w:tcMar>
          </w:tcPr>
          <w:p w14:paraId="374CB3EC" w14:textId="7A709708" w:rsidR="00100434" w:rsidRPr="00767ABF" w:rsidRDefault="00100434" w:rsidP="00100434">
            <w:pPr>
              <w:pStyle w:val="Heading2"/>
              <w:rPr>
                <w:rFonts w:ascii="Arial" w:hAnsi="Arial" w:cs="Arial"/>
                <w:sz w:val="20"/>
                <w:szCs w:val="20"/>
              </w:rPr>
            </w:pPr>
            <w:bookmarkStart w:id="170" w:name="Exercise_1_3"/>
            <w:bookmarkStart w:id="171" w:name="_Toc523398279"/>
            <w:r w:rsidRPr="00767ABF">
              <w:rPr>
                <w:rFonts w:ascii="Arial" w:hAnsi="Arial" w:cs="Arial"/>
                <w:sz w:val="20"/>
                <w:szCs w:val="20"/>
              </w:rPr>
              <w:lastRenderedPageBreak/>
              <w:t>Exercise 1.3</w:t>
            </w:r>
            <w:bookmarkEnd w:id="170"/>
            <w:r w:rsidRPr="00767ABF">
              <w:rPr>
                <w:rFonts w:ascii="Arial" w:hAnsi="Arial" w:cs="Arial"/>
                <w:sz w:val="20"/>
                <w:szCs w:val="20"/>
              </w:rPr>
              <w:t>: Cloning the project into the server’s file space</w:t>
            </w:r>
            <w:bookmarkEnd w:id="171"/>
          </w:p>
          <w:p w14:paraId="43B3AC36" w14:textId="6572C5F5" w:rsidR="00A50DE1" w:rsidRPr="00767ABF" w:rsidRDefault="00A50DE1" w:rsidP="00860F3D">
            <w:pPr>
              <w:rPr>
                <w:rFonts w:ascii="Arial" w:hAnsi="Arial" w:cs="Arial"/>
                <w:sz w:val="20"/>
                <w:szCs w:val="20"/>
              </w:rPr>
            </w:pPr>
          </w:p>
          <w:p w14:paraId="7F213073" w14:textId="77777777" w:rsidR="00100434" w:rsidRPr="00767ABF" w:rsidRDefault="00100434" w:rsidP="00860F3D">
            <w:pPr>
              <w:rPr>
                <w:rFonts w:ascii="Arial" w:hAnsi="Arial" w:cs="Arial"/>
                <w:sz w:val="20"/>
                <w:szCs w:val="20"/>
              </w:rPr>
            </w:pPr>
          </w:p>
          <w:p w14:paraId="0B615128" w14:textId="573FBFF3" w:rsidR="00860F3D" w:rsidRPr="00767ABF" w:rsidRDefault="00860F3D" w:rsidP="00860F3D">
            <w:pPr>
              <w:rPr>
                <w:rFonts w:ascii="Arial" w:hAnsi="Arial" w:cs="Arial"/>
                <w:sz w:val="20"/>
                <w:szCs w:val="20"/>
              </w:rPr>
            </w:pPr>
            <w:r w:rsidRPr="00767ABF">
              <w:rPr>
                <w:rFonts w:ascii="Arial" w:hAnsi="Arial" w:cs="Arial"/>
                <w:sz w:val="20"/>
                <w:szCs w:val="20"/>
              </w:rPr>
              <w:t>We will need a copy of the same example project in the te1adm's home directory as well so that we can perform the tasks for building the project with the python module.  Enter the following git clone command.</w:t>
            </w:r>
          </w:p>
          <w:p w14:paraId="6FAA13B0" w14:textId="77777777" w:rsidR="00860F3D" w:rsidRPr="00767ABF" w:rsidRDefault="00860F3D" w:rsidP="006132F2">
            <w:pPr>
              <w:pStyle w:val="032TableBodCcopy"/>
              <w:rPr>
                <w:rFonts w:ascii="Arial" w:hAnsi="Arial" w:cs="Arial"/>
                <w:noProof/>
                <w:sz w:val="20"/>
                <w:szCs w:val="20"/>
              </w:rPr>
            </w:pPr>
          </w:p>
          <w:p w14:paraId="3314A7A9" w14:textId="77777777" w:rsidR="00860F3D" w:rsidRPr="00767ABF" w:rsidRDefault="00860F3D" w:rsidP="00860F3D">
            <w:pPr>
              <w:rPr>
                <w:rFonts w:ascii="Arial" w:hAnsi="Arial" w:cs="Arial"/>
                <w:sz w:val="20"/>
                <w:szCs w:val="20"/>
              </w:rPr>
            </w:pPr>
            <w:r w:rsidRPr="00767ABF">
              <w:rPr>
                <w:rFonts w:ascii="Arial" w:hAnsi="Arial" w:cs="Arial"/>
                <w:b/>
                <w:bCs/>
                <w:sz w:val="20"/>
                <w:szCs w:val="20"/>
              </w:rPr>
              <w:t>git clone https://github.com/alundesap/TechEd2018.DAT368.git</w:t>
            </w:r>
          </w:p>
          <w:p w14:paraId="0820D107" w14:textId="77777777" w:rsidR="00860F3D" w:rsidRPr="00767ABF" w:rsidRDefault="00860F3D" w:rsidP="006132F2">
            <w:pPr>
              <w:pStyle w:val="032TableBodCcopy"/>
              <w:rPr>
                <w:rFonts w:ascii="Arial" w:hAnsi="Arial" w:cs="Arial"/>
                <w:noProof/>
                <w:sz w:val="20"/>
                <w:szCs w:val="20"/>
              </w:rPr>
            </w:pPr>
          </w:p>
          <w:p w14:paraId="4677A9BA" w14:textId="2AC453B4" w:rsidR="00CB2AF4" w:rsidRPr="00767ABF" w:rsidRDefault="00401868" w:rsidP="006132F2">
            <w:pPr>
              <w:pStyle w:val="032TableBodCcopy"/>
              <w:rPr>
                <w:rFonts w:ascii="Arial" w:hAnsi="Arial" w:cs="Arial"/>
                <w:noProof/>
                <w:sz w:val="20"/>
                <w:szCs w:val="20"/>
              </w:rPr>
            </w:pPr>
            <w:r w:rsidRPr="00767ABF">
              <w:rPr>
                <w:rFonts w:ascii="Arial" w:hAnsi="Arial" w:cs="Arial"/>
                <w:noProof/>
                <w:sz w:val="20"/>
                <w:szCs w:val="20"/>
              </w:rPr>
              <w:t>This can take about a 1 1/2 minutes.</w:t>
            </w:r>
          </w:p>
        </w:tc>
      </w:tr>
      <w:tr w:rsidR="003E5A5E" w:rsidRPr="00767ABF" w14:paraId="4FFA26EF" w14:textId="77777777" w:rsidTr="1C52E855">
        <w:trPr>
          <w:trHeight w:val="1134"/>
        </w:trPr>
        <w:tc>
          <w:tcPr>
            <w:tcW w:w="3402" w:type="dxa"/>
            <w:tcBorders>
              <w:left w:val="nil"/>
              <w:bottom w:val="single" w:sz="4" w:space="0" w:color="auto"/>
            </w:tcBorders>
            <w:tcMar>
              <w:top w:w="108" w:type="dxa"/>
              <w:bottom w:w="108" w:type="dxa"/>
            </w:tcMar>
          </w:tcPr>
          <w:p w14:paraId="61010E94" w14:textId="77777777" w:rsidR="003E5A5E" w:rsidRPr="00767ABF" w:rsidRDefault="003E5A5E" w:rsidP="005B31B0">
            <w:pPr>
              <w:pStyle w:val="032TableBodCcopy"/>
              <w:numPr>
                <w:ilvl w:val="0"/>
                <w:numId w:val="58"/>
              </w:numPr>
              <w:rPr>
                <w:rFonts w:ascii="Arial" w:hAnsi="Arial" w:cs="Arial"/>
                <w:sz w:val="20"/>
                <w:szCs w:val="20"/>
              </w:rPr>
            </w:pPr>
            <w:r w:rsidRPr="00767ABF">
              <w:rPr>
                <w:rFonts w:ascii="Arial" w:hAnsi="Arial" w:cs="Arial"/>
                <w:sz w:val="20"/>
                <w:szCs w:val="20"/>
              </w:rPr>
              <w:t>Use git to clone the repo.</w:t>
            </w:r>
          </w:p>
          <w:p w14:paraId="0EF19F63" w14:textId="77777777" w:rsidR="00570233" w:rsidRPr="00767ABF" w:rsidRDefault="00570233" w:rsidP="00570233">
            <w:pPr>
              <w:pStyle w:val="032TableBodCcopy"/>
              <w:rPr>
                <w:rFonts w:ascii="Arial" w:hAnsi="Arial" w:cs="Arial"/>
                <w:sz w:val="20"/>
                <w:szCs w:val="20"/>
              </w:rPr>
            </w:pPr>
          </w:p>
          <w:p w14:paraId="4E89D83D" w14:textId="39C0B9E3" w:rsidR="00570233" w:rsidRPr="00767ABF" w:rsidRDefault="00570233" w:rsidP="00401868">
            <w:pPr>
              <w:rPr>
                <w:rFonts w:ascii="Arial" w:hAnsi="Arial" w:cs="Arial"/>
                <w:sz w:val="20"/>
                <w:szCs w:val="20"/>
              </w:rPr>
            </w:pPr>
            <w:r w:rsidRPr="00767ABF">
              <w:rPr>
                <w:rFonts w:ascii="Arial" w:hAnsi="Arial" w:cs="Arial"/>
                <w:b/>
                <w:bCs/>
                <w:sz w:val="20"/>
                <w:szCs w:val="20"/>
              </w:rPr>
              <w:t>git clone https://github.com/alundesap/TechEd2018.DAT368.git</w:t>
            </w:r>
          </w:p>
        </w:tc>
        <w:tc>
          <w:tcPr>
            <w:tcW w:w="5800" w:type="dxa"/>
            <w:tcBorders>
              <w:bottom w:val="single" w:sz="4" w:space="0" w:color="auto"/>
              <w:right w:val="nil"/>
            </w:tcBorders>
            <w:tcMar>
              <w:top w:w="108" w:type="dxa"/>
              <w:bottom w:w="108" w:type="dxa"/>
            </w:tcMar>
          </w:tcPr>
          <w:p w14:paraId="19398D9B" w14:textId="60E13CC3" w:rsidR="003E5A5E" w:rsidRPr="00767ABF" w:rsidRDefault="00570233" w:rsidP="006132F2">
            <w:pPr>
              <w:pStyle w:val="032TableBodCcopy"/>
              <w:rPr>
                <w:rFonts w:ascii="Arial" w:hAnsi="Arial" w:cs="Arial"/>
                <w:noProof/>
                <w:sz w:val="20"/>
                <w:szCs w:val="20"/>
              </w:rPr>
            </w:pPr>
            <w:r w:rsidRPr="00767ABF">
              <w:rPr>
                <w:rFonts w:ascii="Arial" w:hAnsi="Arial" w:cs="Arial"/>
                <w:noProof/>
                <w:sz w:val="20"/>
                <w:szCs w:val="20"/>
              </w:rPr>
              <w:drawing>
                <wp:inline distT="0" distB="0" distL="0" distR="0" wp14:anchorId="3BE4FF20" wp14:editId="5B1C32E2">
                  <wp:extent cx="3545840" cy="634365"/>
                  <wp:effectExtent l="0" t="0" r="0" b="6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545840" cy="634365"/>
                          </a:xfrm>
                          <a:prstGeom prst="rect">
                            <a:avLst/>
                          </a:prstGeom>
                        </pic:spPr>
                      </pic:pic>
                    </a:graphicData>
                  </a:graphic>
                </wp:inline>
              </w:drawing>
            </w:r>
          </w:p>
        </w:tc>
      </w:tr>
      <w:tr w:rsidR="00860F3D" w:rsidRPr="00767ABF" w14:paraId="2D87EFB6" w14:textId="77777777" w:rsidTr="1C52E855">
        <w:trPr>
          <w:trHeight w:val="1134"/>
        </w:trPr>
        <w:tc>
          <w:tcPr>
            <w:tcW w:w="3402" w:type="dxa"/>
            <w:tcBorders>
              <w:left w:val="nil"/>
              <w:bottom w:val="single" w:sz="4" w:space="0" w:color="auto"/>
            </w:tcBorders>
            <w:tcMar>
              <w:top w:w="108" w:type="dxa"/>
              <w:bottom w:w="108" w:type="dxa"/>
            </w:tcMar>
          </w:tcPr>
          <w:p w14:paraId="50B8AD1F" w14:textId="77777777" w:rsidR="00860F3D" w:rsidRPr="00767ABF" w:rsidRDefault="00860F3D" w:rsidP="005B31B0">
            <w:pPr>
              <w:pStyle w:val="032TableBodCcopy"/>
              <w:numPr>
                <w:ilvl w:val="0"/>
                <w:numId w:val="58"/>
              </w:numPr>
              <w:rPr>
                <w:rFonts w:ascii="Arial" w:hAnsi="Arial" w:cs="Arial"/>
                <w:sz w:val="20"/>
                <w:szCs w:val="20"/>
              </w:rPr>
            </w:pPr>
            <w:r w:rsidRPr="00767ABF">
              <w:rPr>
                <w:rFonts w:ascii="Arial" w:hAnsi="Arial" w:cs="Arial"/>
                <w:sz w:val="20"/>
                <w:szCs w:val="20"/>
              </w:rPr>
              <w:t>List the files and folders in the current directory.</w:t>
            </w:r>
          </w:p>
          <w:p w14:paraId="56352126" w14:textId="77777777" w:rsidR="00860F3D" w:rsidRPr="00767ABF" w:rsidRDefault="00860F3D" w:rsidP="00860F3D">
            <w:pPr>
              <w:pStyle w:val="032TableBodCcopy"/>
              <w:rPr>
                <w:rFonts w:ascii="Arial" w:hAnsi="Arial" w:cs="Arial"/>
                <w:sz w:val="20"/>
                <w:szCs w:val="20"/>
              </w:rPr>
            </w:pPr>
          </w:p>
          <w:p w14:paraId="53362B62" w14:textId="54A91FB5" w:rsidR="00860F3D" w:rsidRPr="00767ABF" w:rsidRDefault="00860F3D" w:rsidP="005D6BDF">
            <w:pPr>
              <w:pStyle w:val="032TableBodCcopy"/>
              <w:rPr>
                <w:rFonts w:ascii="Arial" w:hAnsi="Arial" w:cs="Arial"/>
                <w:b/>
                <w:sz w:val="20"/>
                <w:szCs w:val="20"/>
              </w:rPr>
            </w:pPr>
            <w:r w:rsidRPr="00767ABF">
              <w:rPr>
                <w:rFonts w:ascii="Arial" w:hAnsi="Arial" w:cs="Arial"/>
                <w:b/>
                <w:sz w:val="20"/>
                <w:szCs w:val="20"/>
              </w:rPr>
              <w:t>ls</w:t>
            </w:r>
          </w:p>
          <w:p w14:paraId="75A0E75B" w14:textId="77777777" w:rsidR="00860F3D" w:rsidRPr="00767ABF" w:rsidRDefault="00860F3D" w:rsidP="00860F3D">
            <w:pPr>
              <w:pStyle w:val="032TableBodCcopy"/>
              <w:ind w:left="360"/>
              <w:rPr>
                <w:rFonts w:ascii="Arial" w:hAnsi="Arial" w:cs="Arial"/>
                <w:b/>
                <w:sz w:val="20"/>
                <w:szCs w:val="20"/>
              </w:rPr>
            </w:pPr>
          </w:p>
          <w:p w14:paraId="75B1AEDB" w14:textId="127237A0" w:rsidR="00860F3D" w:rsidRPr="00767ABF" w:rsidRDefault="00860F3D" w:rsidP="00860F3D">
            <w:pPr>
              <w:pStyle w:val="032TableBodCcopy"/>
              <w:ind w:left="360"/>
              <w:rPr>
                <w:rFonts w:ascii="Arial" w:hAnsi="Arial" w:cs="Arial"/>
                <w:sz w:val="20"/>
                <w:szCs w:val="20"/>
              </w:rPr>
            </w:pPr>
            <w:r w:rsidRPr="00767ABF">
              <w:rPr>
                <w:rFonts w:ascii="Arial" w:hAnsi="Arial" w:cs="Arial"/>
                <w:sz w:val="20"/>
                <w:szCs w:val="20"/>
              </w:rPr>
              <w:t xml:space="preserve">Make sure you see the </w:t>
            </w:r>
            <w:r w:rsidRPr="00767ABF">
              <w:rPr>
                <w:rFonts w:ascii="Arial" w:hAnsi="Arial" w:cs="Arial"/>
                <w:b/>
                <w:sz w:val="20"/>
                <w:szCs w:val="20"/>
              </w:rPr>
              <w:t>TechEd2018.DAT368</w:t>
            </w:r>
            <w:r w:rsidRPr="00767ABF">
              <w:rPr>
                <w:rFonts w:ascii="Arial" w:hAnsi="Arial" w:cs="Arial"/>
                <w:sz w:val="20"/>
                <w:szCs w:val="20"/>
              </w:rPr>
              <w:t xml:space="preserve"> folder.</w:t>
            </w:r>
          </w:p>
        </w:tc>
        <w:tc>
          <w:tcPr>
            <w:tcW w:w="5800" w:type="dxa"/>
            <w:tcBorders>
              <w:bottom w:val="single" w:sz="4" w:space="0" w:color="auto"/>
              <w:right w:val="nil"/>
            </w:tcBorders>
            <w:tcMar>
              <w:top w:w="108" w:type="dxa"/>
              <w:bottom w:w="108" w:type="dxa"/>
            </w:tcMar>
          </w:tcPr>
          <w:p w14:paraId="3C8DF8A0" w14:textId="478BCCBA" w:rsidR="00860F3D" w:rsidRPr="00767ABF" w:rsidRDefault="00860F3D" w:rsidP="006132F2">
            <w:pPr>
              <w:pStyle w:val="032TableBodCcopy"/>
              <w:rPr>
                <w:rFonts w:ascii="Arial" w:hAnsi="Arial" w:cs="Arial"/>
                <w:noProof/>
                <w:sz w:val="20"/>
                <w:szCs w:val="20"/>
              </w:rPr>
            </w:pPr>
            <w:r w:rsidRPr="00767ABF">
              <w:rPr>
                <w:rFonts w:ascii="Arial" w:hAnsi="Arial" w:cs="Arial"/>
                <w:noProof/>
                <w:sz w:val="20"/>
                <w:szCs w:val="20"/>
              </w:rPr>
              <w:drawing>
                <wp:inline distT="0" distB="0" distL="0" distR="0" wp14:anchorId="5939E705" wp14:editId="1D607E10">
                  <wp:extent cx="3545840" cy="744220"/>
                  <wp:effectExtent l="0" t="0" r="0" b="508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545840" cy="744220"/>
                          </a:xfrm>
                          <a:prstGeom prst="rect">
                            <a:avLst/>
                          </a:prstGeom>
                        </pic:spPr>
                      </pic:pic>
                    </a:graphicData>
                  </a:graphic>
                </wp:inline>
              </w:drawing>
            </w:r>
          </w:p>
        </w:tc>
      </w:tr>
      <w:tr w:rsidR="00860F3D" w:rsidRPr="00767ABF" w14:paraId="243CDA8E" w14:textId="77777777" w:rsidTr="1C52E855">
        <w:trPr>
          <w:trHeight w:val="1134"/>
        </w:trPr>
        <w:tc>
          <w:tcPr>
            <w:tcW w:w="3402" w:type="dxa"/>
            <w:tcBorders>
              <w:left w:val="nil"/>
              <w:bottom w:val="single" w:sz="4" w:space="0" w:color="auto"/>
            </w:tcBorders>
            <w:tcMar>
              <w:top w:w="108" w:type="dxa"/>
              <w:bottom w:w="108" w:type="dxa"/>
            </w:tcMar>
          </w:tcPr>
          <w:p w14:paraId="454315F7" w14:textId="77777777" w:rsidR="00860F3D" w:rsidRPr="00767ABF" w:rsidRDefault="00860F3D" w:rsidP="005B31B0">
            <w:pPr>
              <w:pStyle w:val="032TableBodCcopy"/>
              <w:numPr>
                <w:ilvl w:val="0"/>
                <w:numId w:val="58"/>
              </w:numPr>
              <w:rPr>
                <w:rFonts w:ascii="Arial" w:hAnsi="Arial" w:cs="Arial"/>
                <w:sz w:val="20"/>
                <w:szCs w:val="20"/>
              </w:rPr>
            </w:pPr>
            <w:r w:rsidRPr="00767ABF">
              <w:rPr>
                <w:rFonts w:ascii="Arial" w:hAnsi="Arial" w:cs="Arial"/>
                <w:sz w:val="20"/>
                <w:szCs w:val="20"/>
              </w:rPr>
              <w:t>Change into the git cloned directory.</w:t>
            </w:r>
          </w:p>
          <w:p w14:paraId="766876A4" w14:textId="77777777" w:rsidR="00860F3D" w:rsidRPr="00767ABF" w:rsidRDefault="00860F3D" w:rsidP="00860F3D">
            <w:pPr>
              <w:pStyle w:val="032TableBodCcopy"/>
              <w:rPr>
                <w:rFonts w:ascii="Arial" w:hAnsi="Arial" w:cs="Arial"/>
                <w:sz w:val="20"/>
                <w:szCs w:val="20"/>
              </w:rPr>
            </w:pPr>
          </w:p>
          <w:p w14:paraId="70E7A838" w14:textId="76FC28A7" w:rsidR="00860F3D" w:rsidRPr="00767ABF" w:rsidRDefault="00860F3D" w:rsidP="005D6BDF">
            <w:pPr>
              <w:rPr>
                <w:rFonts w:ascii="Arial" w:hAnsi="Arial" w:cs="Arial"/>
                <w:b/>
                <w:bCs/>
                <w:sz w:val="20"/>
                <w:szCs w:val="20"/>
              </w:rPr>
            </w:pPr>
            <w:r w:rsidRPr="00767ABF">
              <w:rPr>
                <w:rFonts w:ascii="Arial" w:hAnsi="Arial" w:cs="Arial"/>
                <w:b/>
                <w:bCs/>
                <w:sz w:val="20"/>
                <w:szCs w:val="20"/>
              </w:rPr>
              <w:t>cd TechEd2018.DAT368</w:t>
            </w:r>
          </w:p>
          <w:p w14:paraId="42B0837B" w14:textId="08B0E66B" w:rsidR="00860F3D" w:rsidRPr="00767ABF" w:rsidRDefault="00860F3D" w:rsidP="00860F3D">
            <w:pPr>
              <w:ind w:left="360"/>
              <w:rPr>
                <w:rFonts w:ascii="Arial" w:hAnsi="Arial" w:cs="Arial"/>
                <w:b/>
                <w:bCs/>
                <w:sz w:val="20"/>
                <w:szCs w:val="20"/>
              </w:rPr>
            </w:pPr>
          </w:p>
          <w:p w14:paraId="05845D75" w14:textId="0E72D83A" w:rsidR="00860F3D" w:rsidRPr="00767ABF" w:rsidRDefault="00860F3D" w:rsidP="00860F3D">
            <w:pPr>
              <w:ind w:left="360"/>
              <w:rPr>
                <w:rFonts w:ascii="Arial" w:hAnsi="Arial" w:cs="Arial"/>
                <w:bCs/>
                <w:sz w:val="20"/>
                <w:szCs w:val="20"/>
              </w:rPr>
            </w:pPr>
            <w:r w:rsidRPr="00767ABF">
              <w:rPr>
                <w:rFonts w:ascii="Arial" w:hAnsi="Arial" w:cs="Arial"/>
                <w:bCs/>
                <w:sz w:val="20"/>
                <w:szCs w:val="20"/>
              </w:rPr>
              <w:t>and list the files.</w:t>
            </w:r>
          </w:p>
          <w:p w14:paraId="66DDDC2B" w14:textId="6854592D" w:rsidR="00860F3D" w:rsidRPr="00767ABF" w:rsidRDefault="00860F3D" w:rsidP="00860F3D">
            <w:pPr>
              <w:ind w:left="360"/>
              <w:rPr>
                <w:rFonts w:ascii="Arial" w:hAnsi="Arial" w:cs="Arial"/>
                <w:b/>
                <w:bCs/>
                <w:sz w:val="20"/>
                <w:szCs w:val="20"/>
              </w:rPr>
            </w:pPr>
          </w:p>
          <w:p w14:paraId="06EE0159" w14:textId="7DB2398F" w:rsidR="00860F3D" w:rsidRPr="00767ABF" w:rsidRDefault="00860F3D" w:rsidP="005D6BDF">
            <w:pPr>
              <w:rPr>
                <w:rFonts w:ascii="Arial" w:hAnsi="Arial" w:cs="Arial"/>
                <w:sz w:val="20"/>
                <w:szCs w:val="20"/>
              </w:rPr>
            </w:pPr>
            <w:r w:rsidRPr="00767ABF">
              <w:rPr>
                <w:rFonts w:ascii="Arial" w:hAnsi="Arial" w:cs="Arial"/>
                <w:b/>
                <w:bCs/>
                <w:sz w:val="20"/>
                <w:szCs w:val="20"/>
              </w:rPr>
              <w:t>ls -1</w:t>
            </w:r>
          </w:p>
          <w:p w14:paraId="072362C7" w14:textId="2892C7C6" w:rsidR="00860F3D" w:rsidRPr="00767ABF" w:rsidRDefault="00860F3D" w:rsidP="00860F3D">
            <w:pPr>
              <w:pStyle w:val="032TableBodCcopy"/>
              <w:rPr>
                <w:rFonts w:ascii="Arial" w:hAnsi="Arial" w:cs="Arial"/>
                <w:sz w:val="20"/>
                <w:szCs w:val="20"/>
              </w:rPr>
            </w:pPr>
          </w:p>
        </w:tc>
        <w:tc>
          <w:tcPr>
            <w:tcW w:w="5800" w:type="dxa"/>
            <w:tcBorders>
              <w:bottom w:val="single" w:sz="4" w:space="0" w:color="auto"/>
              <w:right w:val="nil"/>
            </w:tcBorders>
            <w:tcMar>
              <w:top w:w="108" w:type="dxa"/>
              <w:bottom w:w="108" w:type="dxa"/>
            </w:tcMar>
          </w:tcPr>
          <w:p w14:paraId="73913220" w14:textId="5950D761" w:rsidR="00860F3D" w:rsidRPr="00767ABF" w:rsidRDefault="00860F3D" w:rsidP="006132F2">
            <w:pPr>
              <w:pStyle w:val="032TableBodCcopy"/>
              <w:rPr>
                <w:rFonts w:ascii="Arial" w:hAnsi="Arial" w:cs="Arial"/>
                <w:noProof/>
                <w:sz w:val="20"/>
                <w:szCs w:val="20"/>
              </w:rPr>
            </w:pPr>
            <w:r w:rsidRPr="00767ABF">
              <w:rPr>
                <w:rFonts w:ascii="Arial" w:hAnsi="Arial" w:cs="Arial"/>
                <w:noProof/>
                <w:sz w:val="20"/>
                <w:szCs w:val="20"/>
              </w:rPr>
              <w:drawing>
                <wp:inline distT="0" distB="0" distL="0" distR="0" wp14:anchorId="0D638D37" wp14:editId="3F2D3CD0">
                  <wp:extent cx="3545840" cy="1483995"/>
                  <wp:effectExtent l="0" t="0" r="0" b="190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545840" cy="1483995"/>
                          </a:xfrm>
                          <a:prstGeom prst="rect">
                            <a:avLst/>
                          </a:prstGeom>
                        </pic:spPr>
                      </pic:pic>
                    </a:graphicData>
                  </a:graphic>
                </wp:inline>
              </w:drawing>
            </w:r>
          </w:p>
        </w:tc>
      </w:tr>
      <w:tr w:rsidR="009924F9" w:rsidRPr="00767ABF" w14:paraId="4ED93BC3" w14:textId="77777777" w:rsidTr="1C52E855">
        <w:trPr>
          <w:trHeight w:val="1134"/>
        </w:trPr>
        <w:tc>
          <w:tcPr>
            <w:tcW w:w="9202" w:type="dxa"/>
            <w:gridSpan w:val="2"/>
            <w:tcBorders>
              <w:left w:val="nil"/>
              <w:bottom w:val="single" w:sz="4" w:space="0" w:color="auto"/>
              <w:right w:val="nil"/>
            </w:tcBorders>
            <w:tcMar>
              <w:top w:w="108" w:type="dxa"/>
              <w:bottom w:w="108" w:type="dxa"/>
            </w:tcMar>
          </w:tcPr>
          <w:p w14:paraId="44930F3B" w14:textId="77777777" w:rsidR="009924F9" w:rsidRPr="00767ABF" w:rsidRDefault="009924F9" w:rsidP="006132F2">
            <w:pPr>
              <w:pStyle w:val="032TableBodCcopy"/>
              <w:rPr>
                <w:rFonts w:ascii="Arial" w:hAnsi="Arial" w:cs="Arial"/>
                <w:noProof/>
                <w:sz w:val="20"/>
                <w:szCs w:val="20"/>
              </w:rPr>
            </w:pPr>
            <w:r w:rsidRPr="00767ABF">
              <w:rPr>
                <w:rFonts w:ascii="Arial" w:hAnsi="Arial" w:cs="Arial"/>
                <w:noProof/>
                <w:sz w:val="20"/>
                <w:szCs w:val="20"/>
              </w:rPr>
              <w:t>The reason we need to clone the project in the filesystem as well is that we need to reference the xs-security.json file when setting up our application’s authorization service.</w:t>
            </w:r>
          </w:p>
          <w:p w14:paraId="423060FA" w14:textId="0523BF9D" w:rsidR="009924F9" w:rsidRPr="00767ABF" w:rsidRDefault="009924F9" w:rsidP="006132F2">
            <w:pPr>
              <w:pStyle w:val="032TableBodCcopy"/>
              <w:rPr>
                <w:rFonts w:ascii="Arial" w:hAnsi="Arial" w:cs="Arial"/>
                <w:noProof/>
                <w:sz w:val="20"/>
                <w:szCs w:val="20"/>
              </w:rPr>
            </w:pPr>
          </w:p>
          <w:p w14:paraId="477A926C" w14:textId="4A32AD3F" w:rsidR="009924F9" w:rsidRPr="00767ABF" w:rsidRDefault="009924F9" w:rsidP="006132F2">
            <w:pPr>
              <w:pStyle w:val="032TableBodCcopy"/>
              <w:rPr>
                <w:rFonts w:ascii="Arial" w:hAnsi="Arial" w:cs="Arial"/>
                <w:noProof/>
                <w:sz w:val="20"/>
                <w:szCs w:val="20"/>
              </w:rPr>
            </w:pPr>
            <w:r w:rsidRPr="00767ABF">
              <w:rPr>
                <w:rFonts w:ascii="Arial" w:hAnsi="Arial" w:cs="Arial"/>
                <w:sz w:val="20"/>
                <w:szCs w:val="20"/>
              </w:rPr>
              <w:t>The Web</w:t>
            </w:r>
            <w:r w:rsidR="00026DF9" w:rsidRPr="00767ABF">
              <w:rPr>
                <w:rFonts w:ascii="Arial" w:hAnsi="Arial" w:cs="Arial"/>
                <w:sz w:val="20"/>
                <w:szCs w:val="20"/>
              </w:rPr>
              <w:t xml:space="preserve"> </w:t>
            </w:r>
            <w:r w:rsidRPr="00767ABF">
              <w:rPr>
                <w:rFonts w:ascii="Arial" w:hAnsi="Arial" w:cs="Arial"/>
                <w:sz w:val="20"/>
                <w:szCs w:val="20"/>
              </w:rPr>
              <w:t xml:space="preserve">IDE can't create an authentication service instance for us so we need to create one for ourselves.  In addition, we will pass a configuration file that defines the role our application will need.  Perform this </w:t>
            </w:r>
            <w:proofErr w:type="spellStart"/>
            <w:r w:rsidRPr="00767ABF">
              <w:rPr>
                <w:rFonts w:ascii="Arial" w:hAnsi="Arial" w:cs="Arial"/>
                <w:sz w:val="20"/>
                <w:szCs w:val="20"/>
              </w:rPr>
              <w:t>xs</w:t>
            </w:r>
            <w:proofErr w:type="spellEnd"/>
            <w:r w:rsidRPr="00767ABF">
              <w:rPr>
                <w:rFonts w:ascii="Arial" w:hAnsi="Arial" w:cs="Arial"/>
                <w:sz w:val="20"/>
                <w:szCs w:val="20"/>
              </w:rPr>
              <w:t xml:space="preserve"> command to manually create the </w:t>
            </w:r>
            <w:proofErr w:type="spellStart"/>
            <w:r w:rsidRPr="00767ABF">
              <w:rPr>
                <w:rFonts w:ascii="Arial" w:hAnsi="Arial" w:cs="Arial"/>
                <w:sz w:val="20"/>
                <w:szCs w:val="20"/>
              </w:rPr>
              <w:t>xsuaa</w:t>
            </w:r>
            <w:proofErr w:type="spellEnd"/>
            <w:r w:rsidRPr="00767ABF">
              <w:rPr>
                <w:rFonts w:ascii="Arial" w:hAnsi="Arial" w:cs="Arial"/>
                <w:sz w:val="20"/>
                <w:szCs w:val="20"/>
              </w:rPr>
              <w:t xml:space="preserve"> service instance with the </w:t>
            </w:r>
            <w:proofErr w:type="spellStart"/>
            <w:r w:rsidRPr="00767ABF">
              <w:rPr>
                <w:rFonts w:ascii="Arial" w:hAnsi="Arial" w:cs="Arial"/>
                <w:sz w:val="20"/>
                <w:szCs w:val="20"/>
              </w:rPr>
              <w:t>xs-security.json</w:t>
            </w:r>
            <w:proofErr w:type="spellEnd"/>
            <w:r w:rsidRPr="00767ABF">
              <w:rPr>
                <w:rFonts w:ascii="Arial" w:hAnsi="Arial" w:cs="Arial"/>
                <w:sz w:val="20"/>
                <w:szCs w:val="20"/>
              </w:rPr>
              <w:t xml:space="preserve"> configuration file.</w:t>
            </w:r>
          </w:p>
          <w:p w14:paraId="35B21909" w14:textId="77777777" w:rsidR="009924F9" w:rsidRPr="00767ABF" w:rsidRDefault="009924F9" w:rsidP="006132F2">
            <w:pPr>
              <w:pStyle w:val="032TableBodCcopy"/>
              <w:rPr>
                <w:rFonts w:ascii="Arial" w:hAnsi="Arial" w:cs="Arial"/>
                <w:noProof/>
                <w:sz w:val="20"/>
                <w:szCs w:val="20"/>
              </w:rPr>
            </w:pPr>
          </w:p>
          <w:p w14:paraId="57D6C32E" w14:textId="6894C25F" w:rsidR="009924F9" w:rsidRPr="00767ABF" w:rsidRDefault="009924F9" w:rsidP="006132F2">
            <w:pPr>
              <w:pStyle w:val="032TableBodCcopy"/>
              <w:rPr>
                <w:rFonts w:ascii="Arial" w:hAnsi="Arial" w:cs="Arial"/>
                <w:noProof/>
                <w:sz w:val="20"/>
                <w:szCs w:val="20"/>
              </w:rPr>
            </w:pPr>
            <w:r w:rsidRPr="00767ABF">
              <w:rPr>
                <w:rFonts w:ascii="Arial" w:hAnsi="Arial" w:cs="Arial"/>
                <w:noProof/>
                <w:sz w:val="20"/>
                <w:szCs w:val="20"/>
              </w:rPr>
              <w:t>Note: We set up the authentication service instance ahead of time so that we can created the needed role collections and assign them to our user before deploying our full application.</w:t>
            </w:r>
          </w:p>
          <w:p w14:paraId="378D9D53" w14:textId="0C774D22" w:rsidR="009924F9" w:rsidRPr="00767ABF" w:rsidRDefault="009924F9" w:rsidP="006132F2">
            <w:pPr>
              <w:pStyle w:val="032TableBodCcopy"/>
              <w:rPr>
                <w:rFonts w:ascii="Arial" w:hAnsi="Arial" w:cs="Arial"/>
                <w:noProof/>
                <w:sz w:val="20"/>
                <w:szCs w:val="20"/>
              </w:rPr>
            </w:pPr>
          </w:p>
        </w:tc>
      </w:tr>
      <w:tr w:rsidR="009924F9" w:rsidRPr="00767ABF" w14:paraId="1E95B733" w14:textId="77777777" w:rsidTr="1C52E855">
        <w:trPr>
          <w:trHeight w:val="1134"/>
        </w:trPr>
        <w:tc>
          <w:tcPr>
            <w:tcW w:w="3402" w:type="dxa"/>
            <w:tcBorders>
              <w:left w:val="nil"/>
              <w:bottom w:val="single" w:sz="4" w:space="0" w:color="auto"/>
            </w:tcBorders>
            <w:tcMar>
              <w:top w:w="108" w:type="dxa"/>
              <w:bottom w:w="108" w:type="dxa"/>
            </w:tcMar>
          </w:tcPr>
          <w:p w14:paraId="00C62A3E" w14:textId="77777777" w:rsidR="009924F9" w:rsidRPr="00767ABF" w:rsidRDefault="009924F9" w:rsidP="005B31B0">
            <w:pPr>
              <w:pStyle w:val="032TableBodCcopy"/>
              <w:numPr>
                <w:ilvl w:val="0"/>
                <w:numId w:val="58"/>
              </w:numPr>
              <w:rPr>
                <w:rFonts w:ascii="Arial" w:hAnsi="Arial" w:cs="Arial"/>
                <w:sz w:val="20"/>
                <w:szCs w:val="20"/>
              </w:rPr>
            </w:pPr>
            <w:r w:rsidRPr="00767ABF">
              <w:rPr>
                <w:rFonts w:ascii="Arial" w:hAnsi="Arial" w:cs="Arial"/>
                <w:sz w:val="20"/>
                <w:szCs w:val="20"/>
              </w:rPr>
              <w:lastRenderedPageBreak/>
              <w:t>Create the service instance.</w:t>
            </w:r>
          </w:p>
          <w:p w14:paraId="71F5AD16" w14:textId="77777777" w:rsidR="009924F9" w:rsidRPr="00767ABF" w:rsidRDefault="009924F9" w:rsidP="009924F9">
            <w:pPr>
              <w:pStyle w:val="032TableBodCcopy"/>
              <w:rPr>
                <w:rFonts w:ascii="Arial" w:hAnsi="Arial" w:cs="Arial"/>
                <w:sz w:val="20"/>
                <w:szCs w:val="20"/>
              </w:rPr>
            </w:pPr>
          </w:p>
          <w:p w14:paraId="24C8031A" w14:textId="77777777" w:rsidR="009924F9" w:rsidRPr="00767ABF" w:rsidRDefault="009924F9" w:rsidP="00251D4D">
            <w:pPr>
              <w:rPr>
                <w:rFonts w:ascii="Arial" w:hAnsi="Arial" w:cs="Arial"/>
                <w:sz w:val="20"/>
                <w:szCs w:val="20"/>
              </w:rPr>
            </w:pPr>
            <w:proofErr w:type="spellStart"/>
            <w:r w:rsidRPr="00767ABF">
              <w:rPr>
                <w:rFonts w:ascii="Arial" w:hAnsi="Arial" w:cs="Arial"/>
                <w:b/>
                <w:bCs/>
                <w:sz w:val="20"/>
                <w:szCs w:val="20"/>
              </w:rPr>
              <w:t>xs</w:t>
            </w:r>
            <w:proofErr w:type="spellEnd"/>
            <w:r w:rsidRPr="00767ABF">
              <w:rPr>
                <w:rFonts w:ascii="Arial" w:hAnsi="Arial" w:cs="Arial"/>
                <w:b/>
                <w:bCs/>
                <w:sz w:val="20"/>
                <w:szCs w:val="20"/>
              </w:rPr>
              <w:t xml:space="preserve"> </w:t>
            </w:r>
            <w:proofErr w:type="spellStart"/>
            <w:r w:rsidRPr="00767ABF">
              <w:rPr>
                <w:rFonts w:ascii="Arial" w:hAnsi="Arial" w:cs="Arial"/>
                <w:b/>
                <w:bCs/>
                <w:sz w:val="20"/>
                <w:szCs w:val="20"/>
              </w:rPr>
              <w:t>cs</w:t>
            </w:r>
            <w:proofErr w:type="spellEnd"/>
            <w:r w:rsidRPr="00767ABF">
              <w:rPr>
                <w:rFonts w:ascii="Arial" w:hAnsi="Arial" w:cs="Arial"/>
                <w:b/>
                <w:bCs/>
                <w:sz w:val="20"/>
                <w:szCs w:val="20"/>
              </w:rPr>
              <w:t xml:space="preserve"> </w:t>
            </w:r>
            <w:proofErr w:type="spellStart"/>
            <w:r w:rsidRPr="00767ABF">
              <w:rPr>
                <w:rFonts w:ascii="Arial" w:hAnsi="Arial" w:cs="Arial"/>
                <w:b/>
                <w:bCs/>
                <w:sz w:val="20"/>
                <w:szCs w:val="20"/>
              </w:rPr>
              <w:t>xsuaa</w:t>
            </w:r>
            <w:proofErr w:type="spellEnd"/>
            <w:r w:rsidRPr="00767ABF">
              <w:rPr>
                <w:rFonts w:ascii="Arial" w:hAnsi="Arial" w:cs="Arial"/>
                <w:b/>
                <w:bCs/>
                <w:sz w:val="20"/>
                <w:szCs w:val="20"/>
              </w:rPr>
              <w:t xml:space="preserve"> default dat368-uaa -c ./</w:t>
            </w:r>
            <w:proofErr w:type="spellStart"/>
            <w:r w:rsidRPr="00767ABF">
              <w:rPr>
                <w:rFonts w:ascii="Arial" w:hAnsi="Arial" w:cs="Arial"/>
                <w:b/>
                <w:bCs/>
                <w:sz w:val="20"/>
                <w:szCs w:val="20"/>
              </w:rPr>
              <w:t>xs-security.json</w:t>
            </w:r>
            <w:proofErr w:type="spellEnd"/>
          </w:p>
          <w:p w14:paraId="7A332BC6" w14:textId="4D4F301D" w:rsidR="009924F9" w:rsidRPr="00767ABF" w:rsidRDefault="009924F9" w:rsidP="009924F9">
            <w:pPr>
              <w:pStyle w:val="032TableBodCcopy"/>
              <w:rPr>
                <w:rFonts w:ascii="Arial" w:hAnsi="Arial" w:cs="Arial"/>
                <w:sz w:val="20"/>
                <w:szCs w:val="20"/>
              </w:rPr>
            </w:pPr>
          </w:p>
        </w:tc>
        <w:tc>
          <w:tcPr>
            <w:tcW w:w="5800" w:type="dxa"/>
            <w:tcBorders>
              <w:bottom w:val="single" w:sz="4" w:space="0" w:color="auto"/>
              <w:right w:val="nil"/>
            </w:tcBorders>
            <w:tcMar>
              <w:top w:w="108" w:type="dxa"/>
              <w:bottom w:w="108" w:type="dxa"/>
            </w:tcMar>
          </w:tcPr>
          <w:p w14:paraId="1823558D" w14:textId="59E85445" w:rsidR="009924F9" w:rsidRPr="00767ABF" w:rsidRDefault="009924F9" w:rsidP="006132F2">
            <w:pPr>
              <w:pStyle w:val="032TableBodCcopy"/>
              <w:rPr>
                <w:rFonts w:ascii="Arial" w:hAnsi="Arial" w:cs="Arial"/>
                <w:noProof/>
                <w:sz w:val="20"/>
                <w:szCs w:val="20"/>
              </w:rPr>
            </w:pPr>
            <w:r w:rsidRPr="00767ABF">
              <w:rPr>
                <w:rFonts w:ascii="Arial" w:hAnsi="Arial" w:cs="Arial"/>
                <w:noProof/>
                <w:sz w:val="20"/>
                <w:szCs w:val="20"/>
              </w:rPr>
              <w:drawing>
                <wp:inline distT="0" distB="0" distL="0" distR="0" wp14:anchorId="40F5D101" wp14:editId="315FE975">
                  <wp:extent cx="3545840" cy="67754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545840" cy="677545"/>
                          </a:xfrm>
                          <a:prstGeom prst="rect">
                            <a:avLst/>
                          </a:prstGeom>
                        </pic:spPr>
                      </pic:pic>
                    </a:graphicData>
                  </a:graphic>
                </wp:inline>
              </w:drawing>
            </w:r>
          </w:p>
        </w:tc>
      </w:tr>
      <w:tr w:rsidR="00860F3D" w:rsidRPr="00767ABF" w14:paraId="39BF4E3A" w14:textId="77777777" w:rsidTr="1C52E855">
        <w:trPr>
          <w:trHeight w:val="1134"/>
        </w:trPr>
        <w:tc>
          <w:tcPr>
            <w:tcW w:w="9202" w:type="dxa"/>
            <w:gridSpan w:val="2"/>
            <w:tcBorders>
              <w:left w:val="nil"/>
              <w:bottom w:val="single" w:sz="4" w:space="0" w:color="auto"/>
              <w:right w:val="nil"/>
            </w:tcBorders>
            <w:tcMar>
              <w:top w:w="108" w:type="dxa"/>
              <w:bottom w:w="108" w:type="dxa"/>
            </w:tcMar>
          </w:tcPr>
          <w:p w14:paraId="79F382A5" w14:textId="00CDAA8D" w:rsidR="00F16152" w:rsidRPr="00767ABF" w:rsidRDefault="001951CD" w:rsidP="00F16152">
            <w:pPr>
              <w:pStyle w:val="Heading2"/>
              <w:rPr>
                <w:rFonts w:ascii="Arial" w:hAnsi="Arial" w:cs="Arial"/>
                <w:sz w:val="20"/>
                <w:szCs w:val="20"/>
              </w:rPr>
            </w:pPr>
            <w:bookmarkStart w:id="172" w:name="_Toc523398280"/>
            <w:r w:rsidRPr="00767ABF">
              <w:rPr>
                <w:rFonts w:ascii="Arial" w:hAnsi="Arial" w:cs="Arial"/>
                <w:sz w:val="20"/>
                <w:szCs w:val="20"/>
              </w:rPr>
              <w:t>Exercise 1.4</w:t>
            </w:r>
            <w:r w:rsidR="00F16152" w:rsidRPr="00767ABF">
              <w:rPr>
                <w:rFonts w:ascii="Arial" w:hAnsi="Arial" w:cs="Arial"/>
                <w:sz w:val="20"/>
                <w:szCs w:val="20"/>
              </w:rPr>
              <w:t xml:space="preserve">: </w:t>
            </w:r>
            <w:r w:rsidRPr="00767ABF">
              <w:rPr>
                <w:rFonts w:ascii="Arial" w:hAnsi="Arial" w:cs="Arial"/>
                <w:sz w:val="20"/>
                <w:szCs w:val="20"/>
              </w:rPr>
              <w:t>Role Collection Setup</w:t>
            </w:r>
            <w:bookmarkEnd w:id="172"/>
          </w:p>
          <w:p w14:paraId="680E01F3" w14:textId="77777777" w:rsidR="00F16152" w:rsidRPr="00767ABF" w:rsidRDefault="00F16152" w:rsidP="00C954B4">
            <w:pPr>
              <w:rPr>
                <w:rFonts w:ascii="Arial" w:hAnsi="Arial" w:cs="Arial"/>
                <w:sz w:val="20"/>
                <w:szCs w:val="20"/>
              </w:rPr>
            </w:pPr>
          </w:p>
          <w:p w14:paraId="175A3016" w14:textId="77777777" w:rsidR="00F16152" w:rsidRPr="00767ABF" w:rsidRDefault="00F16152" w:rsidP="00C954B4">
            <w:pPr>
              <w:rPr>
                <w:rFonts w:ascii="Arial" w:hAnsi="Arial" w:cs="Arial"/>
                <w:sz w:val="20"/>
                <w:szCs w:val="20"/>
              </w:rPr>
            </w:pPr>
          </w:p>
          <w:p w14:paraId="25593D76" w14:textId="7C6DB232" w:rsidR="00C954B4" w:rsidRPr="00767ABF" w:rsidRDefault="00C954B4" w:rsidP="00C954B4">
            <w:pPr>
              <w:rPr>
                <w:rFonts w:ascii="Arial" w:hAnsi="Arial" w:cs="Arial"/>
                <w:sz w:val="20"/>
                <w:szCs w:val="20"/>
              </w:rPr>
            </w:pPr>
            <w:r w:rsidRPr="00767ABF">
              <w:rPr>
                <w:rFonts w:ascii="Arial" w:hAnsi="Arial" w:cs="Arial"/>
                <w:sz w:val="20"/>
                <w:szCs w:val="20"/>
              </w:rPr>
              <w:t xml:space="preserve">Once the </w:t>
            </w:r>
            <w:proofErr w:type="spellStart"/>
            <w:r w:rsidRPr="00767ABF">
              <w:rPr>
                <w:rFonts w:ascii="Arial" w:hAnsi="Arial" w:cs="Arial"/>
                <w:sz w:val="20"/>
                <w:szCs w:val="20"/>
              </w:rPr>
              <w:t>xsuaa</w:t>
            </w:r>
            <w:proofErr w:type="spellEnd"/>
            <w:r w:rsidRPr="00767ABF">
              <w:rPr>
                <w:rFonts w:ascii="Arial" w:hAnsi="Arial" w:cs="Arial"/>
                <w:sz w:val="20"/>
                <w:szCs w:val="20"/>
              </w:rPr>
              <w:t xml:space="preserve"> service instance is created, the system understands the roles that you’ve defined in the </w:t>
            </w:r>
            <w:proofErr w:type="spellStart"/>
            <w:r w:rsidRPr="00767ABF">
              <w:rPr>
                <w:rFonts w:ascii="Arial" w:hAnsi="Arial" w:cs="Arial"/>
                <w:sz w:val="20"/>
                <w:szCs w:val="20"/>
              </w:rPr>
              <w:t>xs-security.json</w:t>
            </w:r>
            <w:proofErr w:type="spellEnd"/>
            <w:r w:rsidRPr="00767ABF">
              <w:rPr>
                <w:rFonts w:ascii="Arial" w:hAnsi="Arial" w:cs="Arial"/>
                <w:sz w:val="20"/>
                <w:szCs w:val="20"/>
              </w:rPr>
              <w:t xml:space="preserve"> file.  We need to create role collections to contain these roles that we will then assign to users.  To do so, we will need to access the XSA Cockpit utility.  Find it's </w:t>
            </w:r>
            <w:proofErr w:type="spellStart"/>
            <w:r w:rsidRPr="00767ABF">
              <w:rPr>
                <w:rFonts w:ascii="Arial" w:hAnsi="Arial" w:cs="Arial"/>
                <w:sz w:val="20"/>
                <w:szCs w:val="20"/>
              </w:rPr>
              <w:t>url</w:t>
            </w:r>
            <w:proofErr w:type="spellEnd"/>
            <w:r w:rsidRPr="00767ABF">
              <w:rPr>
                <w:rFonts w:ascii="Arial" w:hAnsi="Arial" w:cs="Arial"/>
                <w:sz w:val="20"/>
                <w:szCs w:val="20"/>
              </w:rPr>
              <w:t xml:space="preserve"> by using the </w:t>
            </w:r>
            <w:proofErr w:type="spellStart"/>
            <w:r w:rsidRPr="00767ABF">
              <w:rPr>
                <w:rFonts w:ascii="Arial" w:hAnsi="Arial" w:cs="Arial"/>
                <w:sz w:val="20"/>
                <w:szCs w:val="20"/>
              </w:rPr>
              <w:t>xs</w:t>
            </w:r>
            <w:proofErr w:type="spellEnd"/>
            <w:r w:rsidRPr="00767ABF">
              <w:rPr>
                <w:rFonts w:ascii="Arial" w:hAnsi="Arial" w:cs="Arial"/>
                <w:sz w:val="20"/>
                <w:szCs w:val="20"/>
              </w:rPr>
              <w:t xml:space="preserve"> cli.</w:t>
            </w:r>
          </w:p>
          <w:p w14:paraId="6B33492D" w14:textId="298B3DEF" w:rsidR="00C954B4" w:rsidRPr="00767ABF" w:rsidRDefault="00C954B4" w:rsidP="00C954B4">
            <w:pPr>
              <w:rPr>
                <w:rFonts w:ascii="Arial" w:hAnsi="Arial" w:cs="Arial"/>
                <w:sz w:val="20"/>
                <w:szCs w:val="20"/>
              </w:rPr>
            </w:pPr>
          </w:p>
          <w:p w14:paraId="5DD3B398" w14:textId="17C843D9" w:rsidR="00C954B4" w:rsidRPr="00767ABF" w:rsidRDefault="00C954B4" w:rsidP="00C954B4">
            <w:pPr>
              <w:rPr>
                <w:rFonts w:ascii="Arial" w:hAnsi="Arial" w:cs="Arial"/>
                <w:sz w:val="20"/>
                <w:szCs w:val="20"/>
              </w:rPr>
            </w:pPr>
            <w:r w:rsidRPr="00767ABF">
              <w:rPr>
                <w:rFonts w:ascii="Arial" w:hAnsi="Arial" w:cs="Arial"/>
                <w:sz w:val="20"/>
                <w:szCs w:val="20"/>
              </w:rPr>
              <w:t xml:space="preserve">Note: Normally the </w:t>
            </w:r>
            <w:proofErr w:type="spellStart"/>
            <w:r w:rsidRPr="00767ABF">
              <w:rPr>
                <w:rFonts w:ascii="Arial" w:hAnsi="Arial" w:cs="Arial"/>
                <w:sz w:val="20"/>
                <w:szCs w:val="20"/>
              </w:rPr>
              <w:t>xsa</w:t>
            </w:r>
            <w:proofErr w:type="spellEnd"/>
            <w:r w:rsidRPr="00767ABF">
              <w:rPr>
                <w:rFonts w:ascii="Arial" w:hAnsi="Arial" w:cs="Arial"/>
                <w:sz w:val="20"/>
                <w:szCs w:val="20"/>
              </w:rPr>
              <w:t xml:space="preserve">-cockpit tool will not be installed the </w:t>
            </w:r>
            <w:proofErr w:type="spellStart"/>
            <w:r w:rsidRPr="00767ABF">
              <w:rPr>
                <w:rFonts w:ascii="Arial" w:hAnsi="Arial" w:cs="Arial"/>
                <w:sz w:val="20"/>
                <w:szCs w:val="20"/>
              </w:rPr>
              <w:t>the</w:t>
            </w:r>
            <w:proofErr w:type="spellEnd"/>
            <w:r w:rsidRPr="00767ABF">
              <w:rPr>
                <w:rFonts w:ascii="Arial" w:hAnsi="Arial" w:cs="Arial"/>
                <w:sz w:val="20"/>
                <w:szCs w:val="20"/>
              </w:rPr>
              <w:t xml:space="preserve"> same space you would be targeting for development.  However, for this workshop the tool is installed here so we don’t have to change to a new space to get details about it.</w:t>
            </w:r>
          </w:p>
          <w:p w14:paraId="50326E53" w14:textId="7437FEAA" w:rsidR="00860F3D" w:rsidRPr="00767ABF" w:rsidRDefault="00860F3D" w:rsidP="00860F3D">
            <w:pPr>
              <w:pStyle w:val="032TableBodCcopy"/>
              <w:rPr>
                <w:rFonts w:ascii="Arial" w:hAnsi="Arial" w:cs="Arial"/>
                <w:noProof/>
                <w:sz w:val="20"/>
                <w:szCs w:val="20"/>
              </w:rPr>
            </w:pPr>
          </w:p>
        </w:tc>
      </w:tr>
      <w:tr w:rsidR="00860F3D" w:rsidRPr="00767ABF" w14:paraId="6D3BAD36" w14:textId="77777777" w:rsidTr="1C52E855">
        <w:trPr>
          <w:trHeight w:val="1134"/>
        </w:trPr>
        <w:tc>
          <w:tcPr>
            <w:tcW w:w="3402" w:type="dxa"/>
            <w:tcBorders>
              <w:left w:val="nil"/>
              <w:bottom w:val="single" w:sz="4" w:space="0" w:color="auto"/>
            </w:tcBorders>
            <w:tcMar>
              <w:top w:w="108" w:type="dxa"/>
              <w:bottom w:w="108" w:type="dxa"/>
            </w:tcMar>
          </w:tcPr>
          <w:p w14:paraId="0BFE47A1" w14:textId="77777777" w:rsidR="00860F3D" w:rsidRPr="00767ABF" w:rsidRDefault="00C954B4" w:rsidP="00C62330">
            <w:pPr>
              <w:pStyle w:val="032TableBodCcopy"/>
              <w:numPr>
                <w:ilvl w:val="0"/>
                <w:numId w:val="59"/>
              </w:numPr>
              <w:rPr>
                <w:rFonts w:ascii="Arial" w:hAnsi="Arial" w:cs="Arial"/>
                <w:sz w:val="20"/>
                <w:szCs w:val="20"/>
              </w:rPr>
            </w:pPr>
            <w:r w:rsidRPr="00767ABF">
              <w:rPr>
                <w:rFonts w:ascii="Arial" w:hAnsi="Arial" w:cs="Arial"/>
                <w:sz w:val="20"/>
                <w:szCs w:val="20"/>
              </w:rPr>
              <w:t xml:space="preserve">Query the </w:t>
            </w:r>
            <w:proofErr w:type="spellStart"/>
            <w:r w:rsidRPr="00767ABF">
              <w:rPr>
                <w:rFonts w:ascii="Arial" w:hAnsi="Arial" w:cs="Arial"/>
                <w:sz w:val="20"/>
                <w:szCs w:val="20"/>
              </w:rPr>
              <w:t>xsa</w:t>
            </w:r>
            <w:proofErr w:type="spellEnd"/>
            <w:r w:rsidRPr="00767ABF">
              <w:rPr>
                <w:rFonts w:ascii="Arial" w:hAnsi="Arial" w:cs="Arial"/>
                <w:sz w:val="20"/>
                <w:szCs w:val="20"/>
              </w:rPr>
              <w:t xml:space="preserve">-cockpit app for the </w:t>
            </w:r>
            <w:proofErr w:type="spellStart"/>
            <w:r w:rsidRPr="00767ABF">
              <w:rPr>
                <w:rFonts w:ascii="Arial" w:hAnsi="Arial" w:cs="Arial"/>
                <w:sz w:val="20"/>
                <w:szCs w:val="20"/>
              </w:rPr>
              <w:t>urls</w:t>
            </w:r>
            <w:proofErr w:type="spellEnd"/>
            <w:r w:rsidRPr="00767ABF">
              <w:rPr>
                <w:rFonts w:ascii="Arial" w:hAnsi="Arial" w:cs="Arial"/>
                <w:sz w:val="20"/>
                <w:szCs w:val="20"/>
              </w:rPr>
              <w:t xml:space="preserve"> that it’s registered.</w:t>
            </w:r>
          </w:p>
          <w:p w14:paraId="0E652ADA" w14:textId="77777777" w:rsidR="00C954B4" w:rsidRPr="00767ABF" w:rsidRDefault="00C954B4" w:rsidP="00C954B4">
            <w:pPr>
              <w:pStyle w:val="032TableBodCcopy"/>
              <w:rPr>
                <w:rFonts w:ascii="Arial" w:hAnsi="Arial" w:cs="Arial"/>
                <w:sz w:val="20"/>
                <w:szCs w:val="20"/>
              </w:rPr>
            </w:pPr>
          </w:p>
          <w:p w14:paraId="4987E6D3" w14:textId="4CE4FCD3" w:rsidR="00C954B4" w:rsidRPr="00767ABF" w:rsidRDefault="00A36709" w:rsidP="000E0B82">
            <w:pPr>
              <w:rPr>
                <w:rFonts w:ascii="Arial" w:hAnsi="Arial" w:cs="Arial"/>
                <w:sz w:val="20"/>
                <w:szCs w:val="20"/>
              </w:rPr>
            </w:pPr>
            <w:proofErr w:type="spellStart"/>
            <w:r w:rsidRPr="00767ABF">
              <w:rPr>
                <w:rFonts w:ascii="Arial" w:hAnsi="Arial" w:cs="Arial"/>
                <w:b/>
                <w:bCs/>
                <w:sz w:val="20"/>
                <w:szCs w:val="20"/>
              </w:rPr>
              <w:t>xs</w:t>
            </w:r>
            <w:proofErr w:type="spellEnd"/>
            <w:r w:rsidRPr="00767ABF">
              <w:rPr>
                <w:rFonts w:ascii="Arial" w:hAnsi="Arial" w:cs="Arial"/>
                <w:b/>
                <w:bCs/>
                <w:sz w:val="20"/>
                <w:szCs w:val="20"/>
              </w:rPr>
              <w:t xml:space="preserve"> app </w:t>
            </w:r>
            <w:proofErr w:type="spellStart"/>
            <w:r w:rsidRPr="00767ABF">
              <w:rPr>
                <w:rFonts w:ascii="Arial" w:hAnsi="Arial" w:cs="Arial"/>
                <w:b/>
                <w:bCs/>
                <w:sz w:val="20"/>
                <w:szCs w:val="20"/>
              </w:rPr>
              <w:t>xsa</w:t>
            </w:r>
            <w:proofErr w:type="spellEnd"/>
            <w:r w:rsidRPr="00767ABF">
              <w:rPr>
                <w:rFonts w:ascii="Arial" w:hAnsi="Arial" w:cs="Arial"/>
                <w:b/>
                <w:bCs/>
                <w:sz w:val="20"/>
                <w:szCs w:val="20"/>
              </w:rPr>
              <w:t>-cockpit --</w:t>
            </w:r>
            <w:proofErr w:type="spellStart"/>
            <w:r w:rsidR="00C954B4" w:rsidRPr="00767ABF">
              <w:rPr>
                <w:rFonts w:ascii="Arial" w:hAnsi="Arial" w:cs="Arial"/>
                <w:b/>
                <w:bCs/>
                <w:sz w:val="20"/>
                <w:szCs w:val="20"/>
              </w:rPr>
              <w:t>urls</w:t>
            </w:r>
            <w:proofErr w:type="spellEnd"/>
          </w:p>
          <w:p w14:paraId="79E57229" w14:textId="350EA88E" w:rsidR="00C954B4" w:rsidRPr="00767ABF" w:rsidRDefault="00C954B4" w:rsidP="00C954B4">
            <w:pPr>
              <w:pStyle w:val="032TableBodCcopy"/>
              <w:rPr>
                <w:rFonts w:ascii="Arial" w:hAnsi="Arial" w:cs="Arial"/>
                <w:sz w:val="20"/>
                <w:szCs w:val="20"/>
              </w:rPr>
            </w:pPr>
          </w:p>
        </w:tc>
        <w:tc>
          <w:tcPr>
            <w:tcW w:w="5800" w:type="dxa"/>
            <w:tcBorders>
              <w:bottom w:val="single" w:sz="4" w:space="0" w:color="auto"/>
              <w:right w:val="nil"/>
            </w:tcBorders>
            <w:tcMar>
              <w:top w:w="108" w:type="dxa"/>
              <w:bottom w:w="108" w:type="dxa"/>
            </w:tcMar>
          </w:tcPr>
          <w:p w14:paraId="7259771E" w14:textId="7AB04B6A" w:rsidR="00860F3D" w:rsidRPr="00767ABF" w:rsidRDefault="00C954B4" w:rsidP="006132F2">
            <w:pPr>
              <w:pStyle w:val="032TableBodCcopy"/>
              <w:rPr>
                <w:rFonts w:ascii="Arial" w:hAnsi="Arial" w:cs="Arial"/>
                <w:noProof/>
                <w:sz w:val="20"/>
                <w:szCs w:val="20"/>
              </w:rPr>
            </w:pPr>
            <w:r w:rsidRPr="00767ABF">
              <w:rPr>
                <w:rFonts w:ascii="Arial" w:hAnsi="Arial" w:cs="Arial"/>
                <w:noProof/>
                <w:sz w:val="20"/>
                <w:szCs w:val="20"/>
              </w:rPr>
              <w:drawing>
                <wp:inline distT="0" distB="0" distL="0" distR="0" wp14:anchorId="584A2C46" wp14:editId="3091628E">
                  <wp:extent cx="3545840" cy="374650"/>
                  <wp:effectExtent l="0" t="0" r="0" b="635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545840" cy="374650"/>
                          </a:xfrm>
                          <a:prstGeom prst="rect">
                            <a:avLst/>
                          </a:prstGeom>
                        </pic:spPr>
                      </pic:pic>
                    </a:graphicData>
                  </a:graphic>
                </wp:inline>
              </w:drawing>
            </w:r>
          </w:p>
        </w:tc>
      </w:tr>
      <w:tr w:rsidR="00C954B4" w:rsidRPr="00767ABF" w14:paraId="3489A0A7" w14:textId="77777777" w:rsidTr="1C52E855">
        <w:trPr>
          <w:trHeight w:val="1134"/>
        </w:trPr>
        <w:tc>
          <w:tcPr>
            <w:tcW w:w="9202" w:type="dxa"/>
            <w:gridSpan w:val="2"/>
            <w:tcBorders>
              <w:left w:val="nil"/>
              <w:bottom w:val="single" w:sz="4" w:space="0" w:color="auto"/>
              <w:right w:val="nil"/>
            </w:tcBorders>
            <w:tcMar>
              <w:top w:w="108" w:type="dxa"/>
              <w:bottom w:w="108" w:type="dxa"/>
            </w:tcMar>
          </w:tcPr>
          <w:p w14:paraId="5C54B703" w14:textId="77777777" w:rsidR="00C954B4" w:rsidRPr="00767ABF" w:rsidRDefault="00C954B4" w:rsidP="00C954B4">
            <w:pPr>
              <w:rPr>
                <w:rFonts w:ascii="Arial" w:hAnsi="Arial" w:cs="Arial"/>
                <w:noProof/>
                <w:sz w:val="20"/>
                <w:szCs w:val="20"/>
              </w:rPr>
            </w:pPr>
            <w:r w:rsidRPr="00767ABF">
              <w:rPr>
                <w:rFonts w:ascii="Arial" w:hAnsi="Arial" w:cs="Arial"/>
                <w:noProof/>
                <w:sz w:val="20"/>
                <w:szCs w:val="20"/>
              </w:rPr>
              <w:t>Double check that the URL that’s returned matches this one and adjust the port number if yours differs.</w:t>
            </w:r>
          </w:p>
          <w:p w14:paraId="38FDE4DA" w14:textId="77777777" w:rsidR="00C954B4" w:rsidRPr="00767ABF" w:rsidRDefault="00C954B4" w:rsidP="00C954B4">
            <w:pPr>
              <w:rPr>
                <w:rFonts w:ascii="Arial" w:hAnsi="Arial" w:cs="Arial"/>
                <w:noProof/>
                <w:sz w:val="20"/>
                <w:szCs w:val="20"/>
              </w:rPr>
            </w:pPr>
          </w:p>
          <w:p w14:paraId="7F415536" w14:textId="77777777" w:rsidR="00C954B4" w:rsidRPr="00767ABF" w:rsidRDefault="00BC7281" w:rsidP="00C954B4">
            <w:pPr>
              <w:rPr>
                <w:rFonts w:ascii="Arial" w:hAnsi="Arial" w:cs="Arial"/>
                <w:b/>
                <w:noProof/>
                <w:sz w:val="20"/>
                <w:szCs w:val="20"/>
              </w:rPr>
            </w:pPr>
            <w:hyperlink r:id="rId58" w:history="1">
              <w:r w:rsidR="00C954B4" w:rsidRPr="00767ABF">
                <w:rPr>
                  <w:rStyle w:val="Hyperlink"/>
                  <w:rFonts w:ascii="Arial" w:hAnsi="Arial" w:cs="Arial"/>
                  <w:b/>
                  <w:noProof/>
                  <w:sz w:val="20"/>
                  <w:szCs w:val="20"/>
                </w:rPr>
                <w:t>https://wdflbmt0794.wdf.sap.corp:51027</w:t>
              </w:r>
            </w:hyperlink>
          </w:p>
          <w:p w14:paraId="339D4C6C" w14:textId="77777777" w:rsidR="00C954B4" w:rsidRPr="00767ABF" w:rsidRDefault="00C954B4" w:rsidP="006132F2">
            <w:pPr>
              <w:pStyle w:val="032TableBodCcopy"/>
              <w:rPr>
                <w:rFonts w:ascii="Arial" w:hAnsi="Arial" w:cs="Arial"/>
                <w:noProof/>
                <w:sz w:val="20"/>
                <w:szCs w:val="20"/>
              </w:rPr>
            </w:pPr>
          </w:p>
        </w:tc>
      </w:tr>
      <w:tr w:rsidR="00C954B4" w:rsidRPr="00767ABF" w14:paraId="6C5C501D" w14:textId="77777777" w:rsidTr="1C52E855">
        <w:trPr>
          <w:trHeight w:val="1134"/>
        </w:trPr>
        <w:tc>
          <w:tcPr>
            <w:tcW w:w="3402" w:type="dxa"/>
            <w:tcBorders>
              <w:left w:val="nil"/>
              <w:bottom w:val="single" w:sz="4" w:space="0" w:color="auto"/>
            </w:tcBorders>
            <w:tcMar>
              <w:top w:w="108" w:type="dxa"/>
              <w:bottom w:w="108" w:type="dxa"/>
            </w:tcMar>
          </w:tcPr>
          <w:p w14:paraId="15E6D103" w14:textId="01506EA9" w:rsidR="00C954B4" w:rsidRPr="00767ABF" w:rsidRDefault="00C954B4" w:rsidP="00C62330">
            <w:pPr>
              <w:pStyle w:val="032TableBodCcopy"/>
              <w:numPr>
                <w:ilvl w:val="0"/>
                <w:numId w:val="59"/>
              </w:numPr>
              <w:rPr>
                <w:rFonts w:ascii="Arial" w:hAnsi="Arial" w:cs="Arial"/>
                <w:sz w:val="20"/>
                <w:szCs w:val="20"/>
              </w:rPr>
            </w:pPr>
            <w:r w:rsidRPr="00767ABF">
              <w:rPr>
                <w:rFonts w:ascii="Arial" w:hAnsi="Arial" w:cs="Arial"/>
                <w:sz w:val="20"/>
                <w:szCs w:val="20"/>
              </w:rPr>
              <w:t xml:space="preserve">In the Chrome browser, open a </w:t>
            </w:r>
            <w:r w:rsidRPr="009E0CAE">
              <w:rPr>
                <w:rFonts w:ascii="Arial" w:hAnsi="Arial" w:cs="Arial"/>
                <w:b/>
                <w:sz w:val="20"/>
                <w:szCs w:val="20"/>
                <w:highlight w:val="yellow"/>
              </w:rPr>
              <w:t>new incognito window</w:t>
            </w:r>
            <w:r w:rsidRPr="00767ABF">
              <w:rPr>
                <w:rFonts w:ascii="Arial" w:hAnsi="Arial" w:cs="Arial"/>
                <w:sz w:val="20"/>
                <w:szCs w:val="20"/>
              </w:rPr>
              <w:t xml:space="preserve"> by using the key combination </w:t>
            </w:r>
            <w:proofErr w:type="spellStart"/>
            <w:r w:rsidRPr="00767ABF">
              <w:rPr>
                <w:rFonts w:ascii="Arial" w:hAnsi="Arial" w:cs="Arial"/>
                <w:sz w:val="20"/>
                <w:szCs w:val="20"/>
              </w:rPr>
              <w:t>Ctrl+Shift+N</w:t>
            </w:r>
            <w:proofErr w:type="spellEnd"/>
            <w:r w:rsidRPr="00767ABF">
              <w:rPr>
                <w:rFonts w:ascii="Arial" w:hAnsi="Arial" w:cs="Arial"/>
                <w:sz w:val="20"/>
                <w:szCs w:val="20"/>
              </w:rPr>
              <w:t xml:space="preserve"> or clicking on the stacked dots icon in the upper-right corner of the browser window.</w:t>
            </w:r>
          </w:p>
        </w:tc>
        <w:tc>
          <w:tcPr>
            <w:tcW w:w="5800" w:type="dxa"/>
            <w:tcBorders>
              <w:bottom w:val="single" w:sz="4" w:space="0" w:color="auto"/>
              <w:right w:val="nil"/>
            </w:tcBorders>
            <w:tcMar>
              <w:top w:w="108" w:type="dxa"/>
              <w:bottom w:w="108" w:type="dxa"/>
            </w:tcMar>
          </w:tcPr>
          <w:p w14:paraId="52ED1570" w14:textId="76E24F05" w:rsidR="00C954B4" w:rsidRPr="00767ABF" w:rsidRDefault="00C954B4" w:rsidP="006132F2">
            <w:pPr>
              <w:pStyle w:val="032TableBodCcopy"/>
              <w:rPr>
                <w:rFonts w:ascii="Arial" w:hAnsi="Arial" w:cs="Arial"/>
                <w:noProof/>
                <w:sz w:val="20"/>
                <w:szCs w:val="20"/>
              </w:rPr>
            </w:pPr>
            <w:r w:rsidRPr="00767ABF">
              <w:rPr>
                <w:rFonts w:ascii="Arial" w:hAnsi="Arial" w:cs="Arial"/>
                <w:noProof/>
                <w:sz w:val="20"/>
                <w:szCs w:val="20"/>
              </w:rPr>
              <w:drawing>
                <wp:inline distT="0" distB="0" distL="0" distR="0" wp14:anchorId="62FE65AE" wp14:editId="548FAF95">
                  <wp:extent cx="3545840" cy="174180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545840" cy="1741805"/>
                          </a:xfrm>
                          <a:prstGeom prst="rect">
                            <a:avLst/>
                          </a:prstGeom>
                        </pic:spPr>
                      </pic:pic>
                    </a:graphicData>
                  </a:graphic>
                </wp:inline>
              </w:drawing>
            </w:r>
          </w:p>
        </w:tc>
      </w:tr>
      <w:tr w:rsidR="00C954B4" w:rsidRPr="00767ABF" w14:paraId="56A265E1" w14:textId="77777777" w:rsidTr="1C52E855">
        <w:trPr>
          <w:trHeight w:val="1134"/>
        </w:trPr>
        <w:tc>
          <w:tcPr>
            <w:tcW w:w="3402" w:type="dxa"/>
            <w:tcBorders>
              <w:left w:val="nil"/>
              <w:bottom w:val="single" w:sz="4" w:space="0" w:color="auto"/>
            </w:tcBorders>
            <w:tcMar>
              <w:top w:w="108" w:type="dxa"/>
              <w:bottom w:w="108" w:type="dxa"/>
            </w:tcMar>
          </w:tcPr>
          <w:p w14:paraId="535242F9" w14:textId="0F78B99B" w:rsidR="00C954B4" w:rsidRPr="00767ABF" w:rsidRDefault="00C954B4" w:rsidP="00C62330">
            <w:pPr>
              <w:pStyle w:val="032TableBodCcopy"/>
              <w:numPr>
                <w:ilvl w:val="0"/>
                <w:numId w:val="59"/>
              </w:numPr>
              <w:rPr>
                <w:rFonts w:ascii="Arial" w:hAnsi="Arial" w:cs="Arial"/>
                <w:sz w:val="20"/>
                <w:szCs w:val="20"/>
              </w:rPr>
            </w:pPr>
            <w:r w:rsidRPr="00767ABF">
              <w:rPr>
                <w:rFonts w:ascii="Arial" w:hAnsi="Arial" w:cs="Arial"/>
                <w:sz w:val="20"/>
                <w:szCs w:val="20"/>
              </w:rPr>
              <w:lastRenderedPageBreak/>
              <w:t>Paste the URL into the browser making sure the port number is what was returned above.</w:t>
            </w:r>
          </w:p>
        </w:tc>
        <w:tc>
          <w:tcPr>
            <w:tcW w:w="5800" w:type="dxa"/>
            <w:tcBorders>
              <w:bottom w:val="single" w:sz="4" w:space="0" w:color="auto"/>
              <w:right w:val="nil"/>
            </w:tcBorders>
            <w:tcMar>
              <w:top w:w="108" w:type="dxa"/>
              <w:bottom w:w="108" w:type="dxa"/>
            </w:tcMar>
          </w:tcPr>
          <w:p w14:paraId="15E03D75" w14:textId="13FDD3DB" w:rsidR="00C954B4" w:rsidRPr="00767ABF" w:rsidRDefault="00C954B4" w:rsidP="006132F2">
            <w:pPr>
              <w:pStyle w:val="032TableBodCcopy"/>
              <w:rPr>
                <w:rFonts w:ascii="Arial" w:hAnsi="Arial" w:cs="Arial"/>
                <w:noProof/>
                <w:sz w:val="20"/>
                <w:szCs w:val="20"/>
              </w:rPr>
            </w:pPr>
            <w:r w:rsidRPr="00767ABF">
              <w:rPr>
                <w:rFonts w:ascii="Arial" w:hAnsi="Arial" w:cs="Arial"/>
                <w:noProof/>
                <w:sz w:val="20"/>
                <w:szCs w:val="20"/>
              </w:rPr>
              <w:drawing>
                <wp:inline distT="0" distB="0" distL="0" distR="0" wp14:anchorId="0BB540F1" wp14:editId="438922DC">
                  <wp:extent cx="3545840" cy="1134745"/>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545840" cy="1134745"/>
                          </a:xfrm>
                          <a:prstGeom prst="rect">
                            <a:avLst/>
                          </a:prstGeom>
                        </pic:spPr>
                      </pic:pic>
                    </a:graphicData>
                  </a:graphic>
                </wp:inline>
              </w:drawing>
            </w:r>
          </w:p>
        </w:tc>
      </w:tr>
      <w:tr w:rsidR="00C954B4" w:rsidRPr="00767ABF" w14:paraId="622616BA" w14:textId="77777777" w:rsidTr="1C52E855">
        <w:trPr>
          <w:trHeight w:val="1134"/>
        </w:trPr>
        <w:tc>
          <w:tcPr>
            <w:tcW w:w="3402" w:type="dxa"/>
            <w:tcBorders>
              <w:left w:val="nil"/>
              <w:bottom w:val="single" w:sz="4" w:space="0" w:color="auto"/>
            </w:tcBorders>
            <w:tcMar>
              <w:top w:w="108" w:type="dxa"/>
              <w:bottom w:w="108" w:type="dxa"/>
            </w:tcMar>
          </w:tcPr>
          <w:p w14:paraId="755BBBFE" w14:textId="77777777" w:rsidR="00C954B4" w:rsidRPr="00767ABF" w:rsidRDefault="00C954B4" w:rsidP="00C62330">
            <w:pPr>
              <w:pStyle w:val="032TableBodCcopy"/>
              <w:numPr>
                <w:ilvl w:val="0"/>
                <w:numId w:val="59"/>
              </w:numPr>
              <w:rPr>
                <w:rFonts w:ascii="Arial" w:hAnsi="Arial" w:cs="Arial"/>
                <w:sz w:val="20"/>
                <w:szCs w:val="20"/>
              </w:rPr>
            </w:pPr>
            <w:r w:rsidRPr="00767ABF">
              <w:rPr>
                <w:rFonts w:ascii="Arial" w:hAnsi="Arial" w:cs="Arial"/>
                <w:sz w:val="20"/>
                <w:szCs w:val="20"/>
              </w:rPr>
              <w:t>Log in but this time use the XSA_ADMIN user.</w:t>
            </w:r>
          </w:p>
          <w:p w14:paraId="7385840C" w14:textId="77777777" w:rsidR="00C954B4" w:rsidRPr="00767ABF" w:rsidRDefault="00C954B4" w:rsidP="00C954B4">
            <w:pPr>
              <w:pStyle w:val="032TableBodCcopy"/>
              <w:rPr>
                <w:rFonts w:ascii="Arial" w:hAnsi="Arial" w:cs="Arial"/>
                <w:sz w:val="20"/>
                <w:szCs w:val="20"/>
              </w:rPr>
            </w:pPr>
          </w:p>
          <w:p w14:paraId="08B254E1" w14:textId="77777777" w:rsidR="00C954B4" w:rsidRPr="00767ABF" w:rsidRDefault="00C954B4" w:rsidP="00C954B4">
            <w:pPr>
              <w:pStyle w:val="032TableBodCcopy"/>
              <w:rPr>
                <w:rFonts w:ascii="Arial" w:hAnsi="Arial" w:cs="Arial"/>
                <w:sz w:val="20"/>
                <w:szCs w:val="20"/>
              </w:rPr>
            </w:pPr>
            <w:r w:rsidRPr="00767ABF">
              <w:rPr>
                <w:rFonts w:ascii="Arial" w:hAnsi="Arial" w:cs="Arial"/>
                <w:sz w:val="20"/>
                <w:szCs w:val="20"/>
              </w:rPr>
              <w:t xml:space="preserve">User: </w:t>
            </w:r>
            <w:r w:rsidRPr="00767ABF">
              <w:rPr>
                <w:rFonts w:ascii="Arial" w:hAnsi="Arial" w:cs="Arial"/>
                <w:b/>
                <w:sz w:val="20"/>
                <w:szCs w:val="20"/>
              </w:rPr>
              <w:t>XSA_ADMIN</w:t>
            </w:r>
          </w:p>
          <w:p w14:paraId="3BB79394" w14:textId="77777777" w:rsidR="00C954B4" w:rsidRPr="00767ABF" w:rsidRDefault="00C954B4" w:rsidP="00C954B4">
            <w:pPr>
              <w:pStyle w:val="032TableBodCcopy"/>
              <w:rPr>
                <w:rFonts w:ascii="Arial" w:hAnsi="Arial" w:cs="Arial"/>
                <w:b/>
                <w:sz w:val="20"/>
                <w:szCs w:val="20"/>
              </w:rPr>
            </w:pPr>
            <w:r w:rsidRPr="00767ABF">
              <w:rPr>
                <w:rFonts w:ascii="Arial" w:hAnsi="Arial" w:cs="Arial"/>
                <w:sz w:val="20"/>
                <w:szCs w:val="20"/>
              </w:rPr>
              <w:t xml:space="preserve">Password: </w:t>
            </w:r>
            <w:r w:rsidRPr="00767ABF">
              <w:rPr>
                <w:rFonts w:ascii="Arial" w:hAnsi="Arial" w:cs="Arial"/>
                <w:b/>
                <w:sz w:val="20"/>
                <w:szCs w:val="20"/>
              </w:rPr>
              <w:t>WelcomeSAP</w:t>
            </w:r>
            <w:r w:rsidR="004015E6" w:rsidRPr="00767ABF">
              <w:rPr>
                <w:rFonts w:ascii="Arial" w:hAnsi="Arial" w:cs="Arial"/>
                <w:b/>
                <w:sz w:val="20"/>
                <w:szCs w:val="20"/>
              </w:rPr>
              <w:t>2018</w:t>
            </w:r>
          </w:p>
          <w:p w14:paraId="41FB5D32" w14:textId="77777777" w:rsidR="00F910DD" w:rsidRPr="00767ABF" w:rsidRDefault="00F910DD" w:rsidP="00C954B4">
            <w:pPr>
              <w:pStyle w:val="032TableBodCcopy"/>
              <w:rPr>
                <w:rFonts w:ascii="Arial" w:hAnsi="Arial" w:cs="Arial"/>
                <w:b/>
                <w:sz w:val="20"/>
                <w:szCs w:val="20"/>
              </w:rPr>
            </w:pPr>
          </w:p>
          <w:p w14:paraId="047C103B" w14:textId="77777777" w:rsidR="00F910DD" w:rsidRDefault="00F910DD" w:rsidP="00C954B4">
            <w:pPr>
              <w:pStyle w:val="032TableBodCcopy"/>
              <w:rPr>
                <w:rFonts w:ascii="Arial" w:hAnsi="Arial" w:cs="Arial"/>
                <w:sz w:val="20"/>
                <w:szCs w:val="20"/>
              </w:rPr>
            </w:pPr>
            <w:r w:rsidRPr="00767ABF">
              <w:rPr>
                <w:rFonts w:ascii="Arial" w:hAnsi="Arial" w:cs="Arial"/>
                <w:sz w:val="20"/>
                <w:szCs w:val="20"/>
              </w:rPr>
              <w:t>Note:  You may want to type in the user and password by hand in order to avoid accidentally getting any whitespace characters when cutting and pasting.</w:t>
            </w:r>
          </w:p>
          <w:p w14:paraId="33219E06" w14:textId="77777777" w:rsidR="009E0CAE" w:rsidRDefault="009E0CAE" w:rsidP="00C954B4">
            <w:pPr>
              <w:pStyle w:val="032TableBodCcopy"/>
              <w:rPr>
                <w:rFonts w:ascii="Arial" w:hAnsi="Arial" w:cs="Arial"/>
                <w:sz w:val="20"/>
                <w:szCs w:val="20"/>
              </w:rPr>
            </w:pPr>
          </w:p>
          <w:p w14:paraId="7E7B889E" w14:textId="3CD0B2C2" w:rsidR="009E0CAE" w:rsidRPr="00767ABF" w:rsidRDefault="009E0CAE" w:rsidP="00C954B4">
            <w:pPr>
              <w:pStyle w:val="032TableBodCcopy"/>
              <w:rPr>
                <w:rFonts w:ascii="Arial" w:hAnsi="Arial" w:cs="Arial"/>
                <w:sz w:val="20"/>
                <w:szCs w:val="20"/>
              </w:rPr>
            </w:pPr>
            <w:r w:rsidRPr="00F62A7A">
              <w:rPr>
                <w:rFonts w:ascii="Arial" w:hAnsi="Arial" w:cs="Arial"/>
                <w:sz w:val="20"/>
                <w:szCs w:val="20"/>
                <w:highlight w:val="yellow"/>
              </w:rPr>
              <w:t>Note:  If you don't get presented with a login prompt, it likely means the you didn't perform these steps in an incognito window.  On some system, even an incognito window won't allow you to log in as a different user.  You can try to use a different browser like IE or try clearing your browser's cookies.  Don't proceed unless you are able to login with the XSA_ADMIN user.</w:t>
            </w:r>
          </w:p>
        </w:tc>
        <w:tc>
          <w:tcPr>
            <w:tcW w:w="5800" w:type="dxa"/>
            <w:tcBorders>
              <w:bottom w:val="single" w:sz="4" w:space="0" w:color="auto"/>
              <w:right w:val="nil"/>
            </w:tcBorders>
            <w:tcMar>
              <w:top w:w="108" w:type="dxa"/>
              <w:bottom w:w="108" w:type="dxa"/>
            </w:tcMar>
          </w:tcPr>
          <w:p w14:paraId="64350C4F" w14:textId="7ABD7024" w:rsidR="00C954B4" w:rsidRPr="00767ABF" w:rsidRDefault="004015E6" w:rsidP="006132F2">
            <w:pPr>
              <w:pStyle w:val="032TableBodCcopy"/>
              <w:rPr>
                <w:rFonts w:ascii="Arial" w:hAnsi="Arial" w:cs="Arial"/>
                <w:noProof/>
                <w:sz w:val="20"/>
                <w:szCs w:val="20"/>
              </w:rPr>
            </w:pPr>
            <w:r w:rsidRPr="00767ABF">
              <w:rPr>
                <w:rFonts w:ascii="Arial" w:hAnsi="Arial" w:cs="Arial"/>
                <w:noProof/>
                <w:sz w:val="20"/>
                <w:szCs w:val="20"/>
              </w:rPr>
              <w:drawing>
                <wp:inline distT="0" distB="0" distL="0" distR="0" wp14:anchorId="5083FD61" wp14:editId="729C4615">
                  <wp:extent cx="3545840" cy="2689225"/>
                  <wp:effectExtent l="0" t="0" r="0" b="317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545840" cy="2689225"/>
                          </a:xfrm>
                          <a:prstGeom prst="rect">
                            <a:avLst/>
                          </a:prstGeom>
                        </pic:spPr>
                      </pic:pic>
                    </a:graphicData>
                  </a:graphic>
                </wp:inline>
              </w:drawing>
            </w:r>
          </w:p>
        </w:tc>
      </w:tr>
      <w:tr w:rsidR="004015E6" w:rsidRPr="00767ABF" w14:paraId="5E6F354D" w14:textId="77777777" w:rsidTr="1C52E855">
        <w:trPr>
          <w:trHeight w:val="1134"/>
        </w:trPr>
        <w:tc>
          <w:tcPr>
            <w:tcW w:w="3402" w:type="dxa"/>
            <w:tcBorders>
              <w:left w:val="nil"/>
              <w:bottom w:val="single" w:sz="4" w:space="0" w:color="auto"/>
            </w:tcBorders>
            <w:tcMar>
              <w:top w:w="108" w:type="dxa"/>
              <w:bottom w:w="108" w:type="dxa"/>
            </w:tcMar>
          </w:tcPr>
          <w:p w14:paraId="4B530796" w14:textId="26DD5388" w:rsidR="004015E6" w:rsidRPr="00767ABF" w:rsidRDefault="004015E6" w:rsidP="00C62330">
            <w:pPr>
              <w:pStyle w:val="032TableBodCcopy"/>
              <w:numPr>
                <w:ilvl w:val="0"/>
                <w:numId w:val="59"/>
              </w:numPr>
              <w:rPr>
                <w:rFonts w:ascii="Arial" w:hAnsi="Arial" w:cs="Arial"/>
                <w:sz w:val="20"/>
                <w:szCs w:val="20"/>
              </w:rPr>
            </w:pPr>
            <w:r w:rsidRPr="00767ABF">
              <w:rPr>
                <w:rFonts w:ascii="Arial" w:hAnsi="Arial" w:cs="Arial"/>
                <w:sz w:val="20"/>
                <w:szCs w:val="20"/>
              </w:rPr>
              <w:t xml:space="preserve">Under </w:t>
            </w:r>
            <w:r w:rsidRPr="00767ABF">
              <w:rPr>
                <w:rFonts w:ascii="Arial" w:hAnsi="Arial" w:cs="Arial"/>
                <w:b/>
                <w:sz w:val="20"/>
                <w:szCs w:val="20"/>
              </w:rPr>
              <w:t>Security</w:t>
            </w:r>
            <w:r w:rsidRPr="00767ABF">
              <w:rPr>
                <w:rFonts w:ascii="Arial" w:hAnsi="Arial" w:cs="Arial"/>
                <w:sz w:val="20"/>
                <w:szCs w:val="20"/>
              </w:rPr>
              <w:t xml:space="preserve">, select </w:t>
            </w:r>
            <w:r w:rsidRPr="00767ABF">
              <w:rPr>
                <w:rFonts w:ascii="Arial" w:hAnsi="Arial" w:cs="Arial"/>
                <w:b/>
                <w:sz w:val="20"/>
                <w:szCs w:val="20"/>
              </w:rPr>
              <w:t>Role Collections</w:t>
            </w:r>
            <w:r w:rsidRPr="00767ABF">
              <w:rPr>
                <w:rFonts w:ascii="Arial" w:hAnsi="Arial" w:cs="Arial"/>
                <w:sz w:val="20"/>
                <w:szCs w:val="20"/>
              </w:rPr>
              <w:t xml:space="preserve"> and </w:t>
            </w:r>
            <w:r w:rsidRPr="00767ABF">
              <w:rPr>
                <w:rFonts w:ascii="Arial" w:hAnsi="Arial" w:cs="Arial"/>
                <w:b/>
                <w:sz w:val="20"/>
                <w:szCs w:val="20"/>
              </w:rPr>
              <w:t>New Role Collection</w:t>
            </w:r>
            <w:r w:rsidRPr="00767ABF">
              <w:rPr>
                <w:rFonts w:ascii="Arial" w:hAnsi="Arial" w:cs="Arial"/>
                <w:sz w:val="20"/>
                <w:szCs w:val="20"/>
              </w:rPr>
              <w:t xml:space="preserve">. </w:t>
            </w:r>
          </w:p>
        </w:tc>
        <w:tc>
          <w:tcPr>
            <w:tcW w:w="5800" w:type="dxa"/>
            <w:tcBorders>
              <w:bottom w:val="single" w:sz="4" w:space="0" w:color="auto"/>
              <w:right w:val="nil"/>
            </w:tcBorders>
            <w:tcMar>
              <w:top w:w="108" w:type="dxa"/>
              <w:bottom w:w="108" w:type="dxa"/>
            </w:tcMar>
          </w:tcPr>
          <w:p w14:paraId="4B56DD28" w14:textId="2F8D2A41" w:rsidR="004015E6" w:rsidRPr="00767ABF" w:rsidRDefault="004015E6" w:rsidP="004015E6">
            <w:pPr>
              <w:rPr>
                <w:rFonts w:ascii="Arial" w:hAnsi="Arial" w:cs="Arial"/>
                <w:noProof/>
                <w:sz w:val="20"/>
                <w:szCs w:val="20"/>
              </w:rPr>
            </w:pPr>
            <w:r w:rsidRPr="00767ABF">
              <w:rPr>
                <w:rFonts w:ascii="Arial" w:hAnsi="Arial" w:cs="Arial"/>
                <w:noProof/>
                <w:sz w:val="20"/>
                <w:szCs w:val="20"/>
              </w:rPr>
              <w:drawing>
                <wp:inline distT="0" distB="0" distL="0" distR="0" wp14:anchorId="559ACAEA" wp14:editId="2E6761E7">
                  <wp:extent cx="3545840" cy="115951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545840" cy="1159510"/>
                          </a:xfrm>
                          <a:prstGeom prst="rect">
                            <a:avLst/>
                          </a:prstGeom>
                        </pic:spPr>
                      </pic:pic>
                    </a:graphicData>
                  </a:graphic>
                </wp:inline>
              </w:drawing>
            </w:r>
          </w:p>
        </w:tc>
      </w:tr>
      <w:tr w:rsidR="004015E6" w:rsidRPr="00767ABF" w14:paraId="1AD541C0" w14:textId="77777777" w:rsidTr="1C52E855">
        <w:trPr>
          <w:trHeight w:val="1134"/>
        </w:trPr>
        <w:tc>
          <w:tcPr>
            <w:tcW w:w="3402" w:type="dxa"/>
            <w:tcBorders>
              <w:left w:val="nil"/>
              <w:bottom w:val="single" w:sz="4" w:space="0" w:color="auto"/>
            </w:tcBorders>
            <w:tcMar>
              <w:top w:w="108" w:type="dxa"/>
              <w:bottom w:w="108" w:type="dxa"/>
            </w:tcMar>
          </w:tcPr>
          <w:p w14:paraId="0C52DCCE" w14:textId="77777777" w:rsidR="004015E6" w:rsidRPr="00767ABF" w:rsidRDefault="002067F3" w:rsidP="00C62330">
            <w:pPr>
              <w:pStyle w:val="032TableBodCcopy"/>
              <w:numPr>
                <w:ilvl w:val="0"/>
                <w:numId w:val="59"/>
              </w:numPr>
              <w:rPr>
                <w:rFonts w:ascii="Arial" w:hAnsi="Arial" w:cs="Arial"/>
                <w:sz w:val="20"/>
                <w:szCs w:val="20"/>
              </w:rPr>
            </w:pPr>
            <w:r w:rsidRPr="00767ABF">
              <w:rPr>
                <w:rFonts w:ascii="Arial" w:hAnsi="Arial" w:cs="Arial"/>
                <w:sz w:val="20"/>
                <w:szCs w:val="20"/>
              </w:rPr>
              <w:t xml:space="preserve">Give it a name and description and click </w:t>
            </w:r>
            <w:r w:rsidRPr="00767ABF">
              <w:rPr>
                <w:rFonts w:ascii="Arial" w:hAnsi="Arial" w:cs="Arial"/>
                <w:b/>
                <w:sz w:val="20"/>
                <w:szCs w:val="20"/>
              </w:rPr>
              <w:t>Save</w:t>
            </w:r>
            <w:r w:rsidRPr="00767ABF">
              <w:rPr>
                <w:rFonts w:ascii="Arial" w:hAnsi="Arial" w:cs="Arial"/>
                <w:sz w:val="20"/>
                <w:szCs w:val="20"/>
              </w:rPr>
              <w:t>.</w:t>
            </w:r>
          </w:p>
          <w:p w14:paraId="6DE5C250" w14:textId="77777777" w:rsidR="002067F3" w:rsidRPr="00767ABF" w:rsidRDefault="002067F3" w:rsidP="002067F3">
            <w:pPr>
              <w:pStyle w:val="032TableBodCcopy"/>
              <w:rPr>
                <w:rFonts w:ascii="Arial" w:hAnsi="Arial" w:cs="Arial"/>
                <w:sz w:val="20"/>
                <w:szCs w:val="20"/>
              </w:rPr>
            </w:pPr>
          </w:p>
          <w:p w14:paraId="54AA195A" w14:textId="77777777" w:rsidR="002067F3" w:rsidRPr="00767ABF" w:rsidRDefault="002067F3" w:rsidP="002067F3">
            <w:pPr>
              <w:rPr>
                <w:rFonts w:ascii="Arial" w:hAnsi="Arial" w:cs="Arial"/>
                <w:sz w:val="20"/>
                <w:szCs w:val="20"/>
              </w:rPr>
            </w:pPr>
            <w:r w:rsidRPr="00767ABF">
              <w:rPr>
                <w:rFonts w:ascii="Arial" w:hAnsi="Arial" w:cs="Arial"/>
                <w:sz w:val="20"/>
                <w:szCs w:val="20"/>
              </w:rPr>
              <w:t xml:space="preserve">Name: </w:t>
            </w:r>
            <w:r w:rsidRPr="00767ABF">
              <w:rPr>
                <w:rFonts w:ascii="Arial" w:hAnsi="Arial" w:cs="Arial"/>
                <w:b/>
                <w:sz w:val="20"/>
                <w:szCs w:val="20"/>
              </w:rPr>
              <w:t>DAT368_MGR</w:t>
            </w:r>
          </w:p>
          <w:p w14:paraId="7C2AE69B" w14:textId="0ABF5909" w:rsidR="002067F3" w:rsidRPr="00767ABF" w:rsidRDefault="002067F3" w:rsidP="002067F3">
            <w:pPr>
              <w:pStyle w:val="032TableBodCcopy"/>
              <w:rPr>
                <w:rFonts w:ascii="Arial" w:hAnsi="Arial" w:cs="Arial"/>
                <w:sz w:val="20"/>
                <w:szCs w:val="20"/>
              </w:rPr>
            </w:pPr>
            <w:r w:rsidRPr="00767ABF">
              <w:rPr>
                <w:rFonts w:ascii="Arial" w:hAnsi="Arial" w:cs="Arial"/>
                <w:sz w:val="20"/>
                <w:szCs w:val="20"/>
              </w:rPr>
              <w:t xml:space="preserve">Description: </w:t>
            </w:r>
            <w:r w:rsidRPr="00767ABF">
              <w:rPr>
                <w:rFonts w:ascii="Arial" w:hAnsi="Arial" w:cs="Arial"/>
                <w:b/>
                <w:sz w:val="20"/>
                <w:szCs w:val="20"/>
              </w:rPr>
              <w:t>DAT368 Manager Role Collection</w:t>
            </w:r>
          </w:p>
        </w:tc>
        <w:tc>
          <w:tcPr>
            <w:tcW w:w="5800" w:type="dxa"/>
            <w:tcBorders>
              <w:bottom w:val="single" w:sz="4" w:space="0" w:color="auto"/>
              <w:right w:val="nil"/>
            </w:tcBorders>
            <w:tcMar>
              <w:top w:w="108" w:type="dxa"/>
              <w:bottom w:w="108" w:type="dxa"/>
            </w:tcMar>
          </w:tcPr>
          <w:p w14:paraId="14DDC4D8" w14:textId="02074970" w:rsidR="004015E6" w:rsidRPr="00767ABF" w:rsidRDefault="002067F3" w:rsidP="004015E6">
            <w:pPr>
              <w:rPr>
                <w:rFonts w:ascii="Arial" w:hAnsi="Arial" w:cs="Arial"/>
                <w:noProof/>
                <w:sz w:val="20"/>
                <w:szCs w:val="20"/>
              </w:rPr>
            </w:pPr>
            <w:r w:rsidRPr="00767ABF">
              <w:rPr>
                <w:rFonts w:ascii="Arial" w:hAnsi="Arial" w:cs="Arial"/>
                <w:noProof/>
                <w:sz w:val="20"/>
                <w:szCs w:val="20"/>
              </w:rPr>
              <w:drawing>
                <wp:inline distT="0" distB="0" distL="0" distR="0" wp14:anchorId="6C990847" wp14:editId="45DF8DA5">
                  <wp:extent cx="3545840" cy="148780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545840" cy="1487805"/>
                          </a:xfrm>
                          <a:prstGeom prst="rect">
                            <a:avLst/>
                          </a:prstGeom>
                        </pic:spPr>
                      </pic:pic>
                    </a:graphicData>
                  </a:graphic>
                </wp:inline>
              </w:drawing>
            </w:r>
          </w:p>
        </w:tc>
      </w:tr>
      <w:tr w:rsidR="00226B55" w:rsidRPr="00767ABF" w14:paraId="5A550128" w14:textId="77777777" w:rsidTr="1C52E855">
        <w:trPr>
          <w:trHeight w:val="1134"/>
        </w:trPr>
        <w:tc>
          <w:tcPr>
            <w:tcW w:w="3402" w:type="dxa"/>
            <w:tcBorders>
              <w:left w:val="nil"/>
              <w:bottom w:val="single" w:sz="4" w:space="0" w:color="auto"/>
            </w:tcBorders>
            <w:tcMar>
              <w:top w:w="108" w:type="dxa"/>
              <w:bottom w:w="108" w:type="dxa"/>
            </w:tcMar>
          </w:tcPr>
          <w:p w14:paraId="75D57BF9" w14:textId="4DA771F0" w:rsidR="00226B55" w:rsidRPr="00767ABF" w:rsidRDefault="00226B55" w:rsidP="00C62330">
            <w:pPr>
              <w:pStyle w:val="032TableBodCcopy"/>
              <w:numPr>
                <w:ilvl w:val="0"/>
                <w:numId w:val="59"/>
              </w:numPr>
              <w:rPr>
                <w:rFonts w:ascii="Arial" w:hAnsi="Arial" w:cs="Arial"/>
                <w:sz w:val="20"/>
                <w:szCs w:val="20"/>
              </w:rPr>
            </w:pPr>
            <w:r w:rsidRPr="00767ABF">
              <w:rPr>
                <w:rFonts w:ascii="Arial" w:hAnsi="Arial" w:cs="Arial"/>
                <w:sz w:val="20"/>
                <w:szCs w:val="20"/>
              </w:rPr>
              <w:lastRenderedPageBreak/>
              <w:t>Click on the DAT368_MGR link.</w:t>
            </w:r>
          </w:p>
        </w:tc>
        <w:tc>
          <w:tcPr>
            <w:tcW w:w="5800" w:type="dxa"/>
            <w:tcBorders>
              <w:bottom w:val="single" w:sz="4" w:space="0" w:color="auto"/>
              <w:right w:val="nil"/>
            </w:tcBorders>
            <w:tcMar>
              <w:top w:w="108" w:type="dxa"/>
              <w:bottom w:w="108" w:type="dxa"/>
            </w:tcMar>
          </w:tcPr>
          <w:p w14:paraId="1A0203B5" w14:textId="406C4BB7" w:rsidR="00226B55" w:rsidRPr="00767ABF" w:rsidRDefault="00226B55" w:rsidP="004015E6">
            <w:pPr>
              <w:rPr>
                <w:rFonts w:ascii="Arial" w:hAnsi="Arial" w:cs="Arial"/>
                <w:noProof/>
                <w:sz w:val="20"/>
                <w:szCs w:val="20"/>
              </w:rPr>
            </w:pPr>
            <w:r w:rsidRPr="00767ABF">
              <w:rPr>
                <w:rFonts w:ascii="Arial" w:hAnsi="Arial" w:cs="Arial"/>
                <w:noProof/>
                <w:sz w:val="20"/>
                <w:szCs w:val="20"/>
              </w:rPr>
              <w:drawing>
                <wp:inline distT="0" distB="0" distL="0" distR="0" wp14:anchorId="15A189AB" wp14:editId="712B24F5">
                  <wp:extent cx="1790700" cy="74930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790700" cy="749300"/>
                          </a:xfrm>
                          <a:prstGeom prst="rect">
                            <a:avLst/>
                          </a:prstGeom>
                        </pic:spPr>
                      </pic:pic>
                    </a:graphicData>
                  </a:graphic>
                </wp:inline>
              </w:drawing>
            </w:r>
          </w:p>
        </w:tc>
      </w:tr>
      <w:tr w:rsidR="00226B55" w:rsidRPr="00767ABF" w14:paraId="051BBCE7" w14:textId="77777777" w:rsidTr="1C52E855">
        <w:trPr>
          <w:trHeight w:val="1134"/>
        </w:trPr>
        <w:tc>
          <w:tcPr>
            <w:tcW w:w="3402" w:type="dxa"/>
            <w:tcBorders>
              <w:left w:val="nil"/>
              <w:bottom w:val="single" w:sz="4" w:space="0" w:color="auto"/>
            </w:tcBorders>
            <w:tcMar>
              <w:top w:w="108" w:type="dxa"/>
              <w:bottom w:w="108" w:type="dxa"/>
            </w:tcMar>
          </w:tcPr>
          <w:p w14:paraId="30948EDB" w14:textId="11B24099" w:rsidR="00226B55" w:rsidRPr="00767ABF" w:rsidRDefault="00226B55" w:rsidP="00C62330">
            <w:pPr>
              <w:pStyle w:val="032TableBodCcopy"/>
              <w:numPr>
                <w:ilvl w:val="0"/>
                <w:numId w:val="59"/>
              </w:numPr>
              <w:rPr>
                <w:rFonts w:ascii="Arial" w:hAnsi="Arial" w:cs="Arial"/>
                <w:sz w:val="20"/>
                <w:szCs w:val="20"/>
              </w:rPr>
            </w:pPr>
            <w:r w:rsidRPr="00767ABF">
              <w:rPr>
                <w:rFonts w:ascii="Arial" w:hAnsi="Arial" w:cs="Arial"/>
                <w:sz w:val="20"/>
                <w:szCs w:val="20"/>
              </w:rPr>
              <w:t xml:space="preserve">Click on </w:t>
            </w:r>
            <w:r w:rsidRPr="00767ABF">
              <w:rPr>
                <w:rFonts w:ascii="Arial" w:hAnsi="Arial" w:cs="Arial"/>
                <w:b/>
                <w:sz w:val="20"/>
                <w:szCs w:val="20"/>
              </w:rPr>
              <w:t>Add Role</w:t>
            </w:r>
            <w:r w:rsidRPr="00767ABF">
              <w:rPr>
                <w:rFonts w:ascii="Arial" w:hAnsi="Arial" w:cs="Arial"/>
                <w:sz w:val="20"/>
                <w:szCs w:val="20"/>
              </w:rPr>
              <w:t>.</w:t>
            </w:r>
          </w:p>
        </w:tc>
        <w:tc>
          <w:tcPr>
            <w:tcW w:w="5800" w:type="dxa"/>
            <w:tcBorders>
              <w:bottom w:val="single" w:sz="4" w:space="0" w:color="auto"/>
              <w:right w:val="nil"/>
            </w:tcBorders>
            <w:tcMar>
              <w:top w:w="108" w:type="dxa"/>
              <w:bottom w:w="108" w:type="dxa"/>
            </w:tcMar>
          </w:tcPr>
          <w:p w14:paraId="4E393E66" w14:textId="5D0A80DE" w:rsidR="00226B55" w:rsidRPr="00767ABF" w:rsidRDefault="00226B55" w:rsidP="004015E6">
            <w:pPr>
              <w:rPr>
                <w:rFonts w:ascii="Arial" w:hAnsi="Arial" w:cs="Arial"/>
                <w:noProof/>
                <w:sz w:val="20"/>
                <w:szCs w:val="20"/>
              </w:rPr>
            </w:pPr>
            <w:r w:rsidRPr="00767ABF">
              <w:rPr>
                <w:rFonts w:ascii="Arial" w:hAnsi="Arial" w:cs="Arial"/>
                <w:noProof/>
                <w:sz w:val="20"/>
                <w:szCs w:val="20"/>
              </w:rPr>
              <w:drawing>
                <wp:inline distT="0" distB="0" distL="0" distR="0" wp14:anchorId="76FEB629" wp14:editId="249F4A38">
                  <wp:extent cx="3545840" cy="123444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545840" cy="1234440"/>
                          </a:xfrm>
                          <a:prstGeom prst="rect">
                            <a:avLst/>
                          </a:prstGeom>
                        </pic:spPr>
                      </pic:pic>
                    </a:graphicData>
                  </a:graphic>
                </wp:inline>
              </w:drawing>
            </w:r>
          </w:p>
        </w:tc>
      </w:tr>
      <w:tr w:rsidR="00226B55" w:rsidRPr="00767ABF" w14:paraId="1661C378" w14:textId="77777777" w:rsidTr="1C52E855">
        <w:trPr>
          <w:trHeight w:val="1134"/>
        </w:trPr>
        <w:tc>
          <w:tcPr>
            <w:tcW w:w="3402" w:type="dxa"/>
            <w:tcBorders>
              <w:left w:val="nil"/>
              <w:bottom w:val="single" w:sz="4" w:space="0" w:color="auto"/>
            </w:tcBorders>
            <w:tcMar>
              <w:top w:w="108" w:type="dxa"/>
              <w:bottom w:w="108" w:type="dxa"/>
            </w:tcMar>
          </w:tcPr>
          <w:p w14:paraId="2520490E" w14:textId="4C9EB2D1" w:rsidR="00226B55" w:rsidRPr="00767ABF" w:rsidRDefault="00226B55" w:rsidP="00C62330">
            <w:pPr>
              <w:pStyle w:val="032TableBodCcopy"/>
              <w:numPr>
                <w:ilvl w:val="0"/>
                <w:numId w:val="59"/>
              </w:numPr>
              <w:rPr>
                <w:rFonts w:ascii="Arial" w:hAnsi="Arial" w:cs="Arial"/>
                <w:sz w:val="20"/>
                <w:szCs w:val="20"/>
              </w:rPr>
            </w:pPr>
            <w:r w:rsidRPr="00767ABF">
              <w:rPr>
                <w:rFonts w:ascii="Arial" w:hAnsi="Arial" w:cs="Arial"/>
                <w:sz w:val="20"/>
                <w:szCs w:val="20"/>
              </w:rPr>
              <w:t>You will get a dialog box with 3 dropdowns.  Starting with the top one, select DAT368.</w:t>
            </w:r>
          </w:p>
        </w:tc>
        <w:tc>
          <w:tcPr>
            <w:tcW w:w="5800" w:type="dxa"/>
            <w:tcBorders>
              <w:bottom w:val="single" w:sz="4" w:space="0" w:color="auto"/>
              <w:right w:val="nil"/>
            </w:tcBorders>
            <w:tcMar>
              <w:top w:w="108" w:type="dxa"/>
              <w:bottom w:w="108" w:type="dxa"/>
            </w:tcMar>
          </w:tcPr>
          <w:p w14:paraId="629F5A8D" w14:textId="2CCBE4F4" w:rsidR="00226B55" w:rsidRPr="00767ABF" w:rsidRDefault="00226B55" w:rsidP="004015E6">
            <w:pPr>
              <w:rPr>
                <w:rFonts w:ascii="Arial" w:hAnsi="Arial" w:cs="Arial"/>
                <w:noProof/>
                <w:sz w:val="20"/>
                <w:szCs w:val="20"/>
              </w:rPr>
            </w:pPr>
            <w:r w:rsidRPr="00767ABF">
              <w:rPr>
                <w:rFonts w:ascii="Arial" w:hAnsi="Arial" w:cs="Arial"/>
                <w:noProof/>
                <w:sz w:val="20"/>
                <w:szCs w:val="20"/>
              </w:rPr>
              <w:drawing>
                <wp:inline distT="0" distB="0" distL="0" distR="0" wp14:anchorId="251B42D4" wp14:editId="21DF7EDB">
                  <wp:extent cx="3545840" cy="158813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545840" cy="1588135"/>
                          </a:xfrm>
                          <a:prstGeom prst="rect">
                            <a:avLst/>
                          </a:prstGeom>
                        </pic:spPr>
                      </pic:pic>
                    </a:graphicData>
                  </a:graphic>
                </wp:inline>
              </w:drawing>
            </w:r>
          </w:p>
        </w:tc>
      </w:tr>
      <w:tr w:rsidR="00226B55" w:rsidRPr="00767ABF" w14:paraId="113111D9" w14:textId="77777777" w:rsidTr="1C52E855">
        <w:trPr>
          <w:trHeight w:val="1134"/>
        </w:trPr>
        <w:tc>
          <w:tcPr>
            <w:tcW w:w="3402" w:type="dxa"/>
            <w:tcBorders>
              <w:left w:val="nil"/>
              <w:bottom w:val="single" w:sz="4" w:space="0" w:color="auto"/>
            </w:tcBorders>
            <w:tcMar>
              <w:top w:w="108" w:type="dxa"/>
              <w:bottom w:w="108" w:type="dxa"/>
            </w:tcMar>
          </w:tcPr>
          <w:p w14:paraId="539BC98A" w14:textId="14C76AFE" w:rsidR="00226B55" w:rsidRPr="00767ABF" w:rsidRDefault="00226B55" w:rsidP="00C62330">
            <w:pPr>
              <w:pStyle w:val="032TableBodCcopy"/>
              <w:numPr>
                <w:ilvl w:val="0"/>
                <w:numId w:val="59"/>
              </w:numPr>
              <w:rPr>
                <w:rFonts w:ascii="Arial" w:hAnsi="Arial" w:cs="Arial"/>
                <w:sz w:val="20"/>
                <w:szCs w:val="20"/>
              </w:rPr>
            </w:pPr>
            <w:r w:rsidRPr="00767ABF">
              <w:rPr>
                <w:rFonts w:ascii="Arial" w:hAnsi="Arial" w:cs="Arial"/>
                <w:sz w:val="20"/>
                <w:szCs w:val="20"/>
              </w:rPr>
              <w:t xml:space="preserve">Then for Role Template, select </w:t>
            </w:r>
            <w:r w:rsidRPr="00767ABF">
              <w:rPr>
                <w:rFonts w:ascii="Arial" w:hAnsi="Arial" w:cs="Arial"/>
                <w:b/>
                <w:sz w:val="20"/>
                <w:szCs w:val="20"/>
              </w:rPr>
              <w:t>DAT368Manager</w:t>
            </w:r>
            <w:r w:rsidRPr="00767ABF">
              <w:rPr>
                <w:rFonts w:ascii="Arial" w:hAnsi="Arial" w:cs="Arial"/>
                <w:sz w:val="20"/>
                <w:szCs w:val="20"/>
              </w:rPr>
              <w:t>.</w:t>
            </w:r>
          </w:p>
        </w:tc>
        <w:tc>
          <w:tcPr>
            <w:tcW w:w="5800" w:type="dxa"/>
            <w:tcBorders>
              <w:bottom w:val="single" w:sz="4" w:space="0" w:color="auto"/>
              <w:right w:val="nil"/>
            </w:tcBorders>
            <w:tcMar>
              <w:top w:w="108" w:type="dxa"/>
              <w:bottom w:w="108" w:type="dxa"/>
            </w:tcMar>
          </w:tcPr>
          <w:p w14:paraId="1A8F9418" w14:textId="2D367A79" w:rsidR="00226B55" w:rsidRPr="00767ABF" w:rsidRDefault="00226B55" w:rsidP="004015E6">
            <w:pPr>
              <w:rPr>
                <w:rFonts w:ascii="Arial" w:hAnsi="Arial" w:cs="Arial"/>
                <w:noProof/>
                <w:sz w:val="20"/>
                <w:szCs w:val="20"/>
              </w:rPr>
            </w:pPr>
            <w:r w:rsidRPr="00767ABF">
              <w:rPr>
                <w:rFonts w:ascii="Arial" w:hAnsi="Arial" w:cs="Arial"/>
                <w:noProof/>
                <w:sz w:val="20"/>
                <w:szCs w:val="20"/>
              </w:rPr>
              <w:drawing>
                <wp:inline distT="0" distB="0" distL="0" distR="0" wp14:anchorId="1E054DCC" wp14:editId="4C865CC8">
                  <wp:extent cx="3545840" cy="1218565"/>
                  <wp:effectExtent l="0" t="0" r="0" b="63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545840" cy="1218565"/>
                          </a:xfrm>
                          <a:prstGeom prst="rect">
                            <a:avLst/>
                          </a:prstGeom>
                        </pic:spPr>
                      </pic:pic>
                    </a:graphicData>
                  </a:graphic>
                </wp:inline>
              </w:drawing>
            </w:r>
          </w:p>
        </w:tc>
      </w:tr>
      <w:tr w:rsidR="00226B55" w:rsidRPr="00767ABF" w14:paraId="4ADA9B37" w14:textId="77777777" w:rsidTr="1C52E855">
        <w:trPr>
          <w:trHeight w:val="1134"/>
        </w:trPr>
        <w:tc>
          <w:tcPr>
            <w:tcW w:w="3402" w:type="dxa"/>
            <w:tcBorders>
              <w:left w:val="nil"/>
              <w:bottom w:val="single" w:sz="4" w:space="0" w:color="auto"/>
            </w:tcBorders>
            <w:tcMar>
              <w:top w:w="108" w:type="dxa"/>
              <w:bottom w:w="108" w:type="dxa"/>
            </w:tcMar>
          </w:tcPr>
          <w:p w14:paraId="77069984" w14:textId="4C312BCF" w:rsidR="00226B55" w:rsidRPr="00767ABF" w:rsidRDefault="00226B55" w:rsidP="00C62330">
            <w:pPr>
              <w:pStyle w:val="032TableBodCcopy"/>
              <w:numPr>
                <w:ilvl w:val="0"/>
                <w:numId w:val="59"/>
              </w:numPr>
              <w:rPr>
                <w:rFonts w:ascii="Arial" w:hAnsi="Arial" w:cs="Arial"/>
                <w:sz w:val="20"/>
                <w:szCs w:val="20"/>
              </w:rPr>
            </w:pPr>
            <w:r w:rsidRPr="00767ABF">
              <w:rPr>
                <w:rFonts w:ascii="Arial" w:hAnsi="Arial" w:cs="Arial"/>
                <w:sz w:val="20"/>
                <w:szCs w:val="20"/>
              </w:rPr>
              <w:t xml:space="preserve">The for Role, select </w:t>
            </w:r>
            <w:r w:rsidRPr="00767ABF">
              <w:rPr>
                <w:rFonts w:ascii="Arial" w:hAnsi="Arial" w:cs="Arial"/>
                <w:b/>
                <w:sz w:val="20"/>
                <w:szCs w:val="20"/>
              </w:rPr>
              <w:t>DAT368Manager</w:t>
            </w:r>
            <w:r w:rsidRPr="00767ABF">
              <w:rPr>
                <w:rFonts w:ascii="Arial" w:hAnsi="Arial" w:cs="Arial"/>
                <w:sz w:val="20"/>
                <w:szCs w:val="20"/>
              </w:rPr>
              <w:t>.</w:t>
            </w:r>
          </w:p>
        </w:tc>
        <w:tc>
          <w:tcPr>
            <w:tcW w:w="5800" w:type="dxa"/>
            <w:tcBorders>
              <w:bottom w:val="single" w:sz="4" w:space="0" w:color="auto"/>
              <w:right w:val="nil"/>
            </w:tcBorders>
            <w:tcMar>
              <w:top w:w="108" w:type="dxa"/>
              <w:bottom w:w="108" w:type="dxa"/>
            </w:tcMar>
          </w:tcPr>
          <w:p w14:paraId="533C4973" w14:textId="452D6B28" w:rsidR="00226B55" w:rsidRPr="00767ABF" w:rsidRDefault="00226B55" w:rsidP="004015E6">
            <w:pPr>
              <w:rPr>
                <w:rFonts w:ascii="Arial" w:hAnsi="Arial" w:cs="Arial"/>
                <w:noProof/>
                <w:sz w:val="20"/>
                <w:szCs w:val="20"/>
              </w:rPr>
            </w:pPr>
            <w:r w:rsidRPr="00767ABF">
              <w:rPr>
                <w:rFonts w:ascii="Arial" w:hAnsi="Arial" w:cs="Arial"/>
                <w:noProof/>
                <w:sz w:val="20"/>
                <w:szCs w:val="20"/>
              </w:rPr>
              <w:drawing>
                <wp:inline distT="0" distB="0" distL="0" distR="0" wp14:anchorId="7A74C4EE" wp14:editId="6CB3D1C6">
                  <wp:extent cx="3545840" cy="147383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545840" cy="1473835"/>
                          </a:xfrm>
                          <a:prstGeom prst="rect">
                            <a:avLst/>
                          </a:prstGeom>
                        </pic:spPr>
                      </pic:pic>
                    </a:graphicData>
                  </a:graphic>
                </wp:inline>
              </w:drawing>
            </w:r>
          </w:p>
        </w:tc>
      </w:tr>
      <w:tr w:rsidR="00226B55" w:rsidRPr="00767ABF" w14:paraId="7E2A240C" w14:textId="77777777" w:rsidTr="1C52E855">
        <w:trPr>
          <w:trHeight w:val="1134"/>
        </w:trPr>
        <w:tc>
          <w:tcPr>
            <w:tcW w:w="3402" w:type="dxa"/>
            <w:tcBorders>
              <w:left w:val="nil"/>
              <w:bottom w:val="single" w:sz="4" w:space="0" w:color="auto"/>
            </w:tcBorders>
            <w:tcMar>
              <w:top w:w="108" w:type="dxa"/>
              <w:bottom w:w="108" w:type="dxa"/>
            </w:tcMar>
          </w:tcPr>
          <w:p w14:paraId="30C6CBCF" w14:textId="6BFCE51B" w:rsidR="00226B55" w:rsidRPr="00767ABF" w:rsidRDefault="00226B55" w:rsidP="00C62330">
            <w:pPr>
              <w:pStyle w:val="032TableBodCcopy"/>
              <w:numPr>
                <w:ilvl w:val="0"/>
                <w:numId w:val="59"/>
              </w:numPr>
              <w:rPr>
                <w:rFonts w:ascii="Arial" w:hAnsi="Arial" w:cs="Arial"/>
                <w:sz w:val="20"/>
                <w:szCs w:val="20"/>
              </w:rPr>
            </w:pPr>
            <w:r w:rsidRPr="00767ABF">
              <w:rPr>
                <w:rFonts w:ascii="Arial" w:hAnsi="Arial" w:cs="Arial"/>
                <w:sz w:val="20"/>
                <w:szCs w:val="20"/>
              </w:rPr>
              <w:lastRenderedPageBreak/>
              <w:t xml:space="preserve">And finally, click </w:t>
            </w:r>
            <w:r w:rsidRPr="00767ABF">
              <w:rPr>
                <w:rFonts w:ascii="Arial" w:hAnsi="Arial" w:cs="Arial"/>
                <w:b/>
                <w:sz w:val="20"/>
                <w:szCs w:val="20"/>
              </w:rPr>
              <w:t>Save</w:t>
            </w:r>
            <w:r w:rsidRPr="00767ABF">
              <w:rPr>
                <w:rFonts w:ascii="Arial" w:hAnsi="Arial" w:cs="Arial"/>
                <w:sz w:val="20"/>
                <w:szCs w:val="20"/>
              </w:rPr>
              <w:t>.</w:t>
            </w:r>
          </w:p>
        </w:tc>
        <w:tc>
          <w:tcPr>
            <w:tcW w:w="5800" w:type="dxa"/>
            <w:tcBorders>
              <w:bottom w:val="single" w:sz="4" w:space="0" w:color="auto"/>
              <w:right w:val="nil"/>
            </w:tcBorders>
            <w:tcMar>
              <w:top w:w="108" w:type="dxa"/>
              <w:bottom w:w="108" w:type="dxa"/>
            </w:tcMar>
          </w:tcPr>
          <w:p w14:paraId="5585841D" w14:textId="17AED31C" w:rsidR="00226B55" w:rsidRPr="00767ABF" w:rsidRDefault="00226B55" w:rsidP="004015E6">
            <w:pPr>
              <w:rPr>
                <w:rFonts w:ascii="Arial" w:hAnsi="Arial" w:cs="Arial"/>
                <w:noProof/>
                <w:sz w:val="20"/>
                <w:szCs w:val="20"/>
              </w:rPr>
            </w:pPr>
            <w:r w:rsidRPr="00767ABF">
              <w:rPr>
                <w:rFonts w:ascii="Arial" w:hAnsi="Arial" w:cs="Arial"/>
                <w:noProof/>
                <w:sz w:val="20"/>
                <w:szCs w:val="20"/>
              </w:rPr>
              <w:drawing>
                <wp:inline distT="0" distB="0" distL="0" distR="0" wp14:anchorId="28E589BA" wp14:editId="08E17306">
                  <wp:extent cx="3545840" cy="1496060"/>
                  <wp:effectExtent l="0" t="0" r="0" b="254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545840" cy="1496060"/>
                          </a:xfrm>
                          <a:prstGeom prst="rect">
                            <a:avLst/>
                          </a:prstGeom>
                        </pic:spPr>
                      </pic:pic>
                    </a:graphicData>
                  </a:graphic>
                </wp:inline>
              </w:drawing>
            </w:r>
          </w:p>
        </w:tc>
      </w:tr>
      <w:tr w:rsidR="00226B55" w:rsidRPr="00767ABF" w14:paraId="7E8C9CD1" w14:textId="77777777" w:rsidTr="1C52E855">
        <w:trPr>
          <w:trHeight w:val="1134"/>
        </w:trPr>
        <w:tc>
          <w:tcPr>
            <w:tcW w:w="9202" w:type="dxa"/>
            <w:gridSpan w:val="2"/>
            <w:tcBorders>
              <w:left w:val="nil"/>
              <w:bottom w:val="single" w:sz="4" w:space="0" w:color="auto"/>
              <w:right w:val="nil"/>
            </w:tcBorders>
            <w:tcMar>
              <w:top w:w="108" w:type="dxa"/>
              <w:bottom w:w="108" w:type="dxa"/>
            </w:tcMar>
          </w:tcPr>
          <w:p w14:paraId="31AB284A" w14:textId="77777777" w:rsidR="00226B55" w:rsidRPr="00767ABF" w:rsidRDefault="00226B55" w:rsidP="004015E6">
            <w:pPr>
              <w:rPr>
                <w:rFonts w:ascii="Arial" w:hAnsi="Arial" w:cs="Arial"/>
                <w:sz w:val="20"/>
                <w:szCs w:val="20"/>
              </w:rPr>
            </w:pPr>
            <w:r w:rsidRPr="00767ABF">
              <w:rPr>
                <w:rFonts w:ascii="Arial" w:hAnsi="Arial" w:cs="Arial"/>
                <w:sz w:val="20"/>
                <w:szCs w:val="20"/>
              </w:rPr>
              <w:t xml:space="preserve">Note: If the Application Identifier dropdown doesn't list DAT368, there was an issue with the creation of the </w:t>
            </w:r>
            <w:proofErr w:type="spellStart"/>
            <w:r w:rsidRPr="00767ABF">
              <w:rPr>
                <w:rFonts w:ascii="Arial" w:hAnsi="Arial" w:cs="Arial"/>
                <w:sz w:val="20"/>
                <w:szCs w:val="20"/>
              </w:rPr>
              <w:t>xsuaa</w:t>
            </w:r>
            <w:proofErr w:type="spellEnd"/>
            <w:r w:rsidRPr="00767ABF">
              <w:rPr>
                <w:rFonts w:ascii="Arial" w:hAnsi="Arial" w:cs="Arial"/>
                <w:sz w:val="20"/>
                <w:szCs w:val="20"/>
              </w:rPr>
              <w:t xml:space="preserve"> service instance.  Go back and delete the  dat368-uaa with "</w:t>
            </w:r>
            <w:proofErr w:type="spellStart"/>
            <w:r w:rsidRPr="00767ABF">
              <w:rPr>
                <w:rFonts w:ascii="Arial" w:hAnsi="Arial" w:cs="Arial"/>
                <w:b/>
                <w:sz w:val="20"/>
                <w:szCs w:val="20"/>
              </w:rPr>
              <w:t>xs</w:t>
            </w:r>
            <w:proofErr w:type="spellEnd"/>
            <w:r w:rsidRPr="00767ABF">
              <w:rPr>
                <w:rFonts w:ascii="Arial" w:hAnsi="Arial" w:cs="Arial"/>
                <w:b/>
                <w:sz w:val="20"/>
                <w:szCs w:val="20"/>
              </w:rPr>
              <w:t xml:space="preserve"> ds  dat368-uaa</w:t>
            </w:r>
            <w:r w:rsidRPr="00767ABF">
              <w:rPr>
                <w:rFonts w:ascii="Arial" w:hAnsi="Arial" w:cs="Arial"/>
                <w:sz w:val="20"/>
                <w:szCs w:val="20"/>
              </w:rPr>
              <w:t>" and re-create it making sure to pass the ./</w:t>
            </w:r>
            <w:proofErr w:type="spellStart"/>
            <w:r w:rsidRPr="00767ABF">
              <w:rPr>
                <w:rFonts w:ascii="Arial" w:hAnsi="Arial" w:cs="Arial"/>
                <w:sz w:val="20"/>
                <w:szCs w:val="20"/>
              </w:rPr>
              <w:t>xs-security.json</w:t>
            </w:r>
            <w:proofErr w:type="spellEnd"/>
            <w:r w:rsidRPr="00767ABF">
              <w:rPr>
                <w:rFonts w:ascii="Arial" w:hAnsi="Arial" w:cs="Arial"/>
                <w:sz w:val="20"/>
                <w:szCs w:val="20"/>
              </w:rPr>
              <w:t xml:space="preserve"> configuration file.</w:t>
            </w:r>
          </w:p>
          <w:p w14:paraId="3190C378" w14:textId="77777777" w:rsidR="00226B55" w:rsidRPr="00767ABF" w:rsidRDefault="00226B55" w:rsidP="004015E6">
            <w:pPr>
              <w:rPr>
                <w:rFonts w:ascii="Arial" w:hAnsi="Arial" w:cs="Arial"/>
                <w:sz w:val="20"/>
                <w:szCs w:val="20"/>
              </w:rPr>
            </w:pPr>
          </w:p>
          <w:p w14:paraId="0618C00E" w14:textId="6FD62DE0" w:rsidR="00226B55" w:rsidRPr="00767ABF" w:rsidRDefault="00226B55" w:rsidP="004015E6">
            <w:pPr>
              <w:rPr>
                <w:rFonts w:ascii="Arial" w:hAnsi="Arial" w:cs="Arial"/>
                <w:sz w:val="20"/>
                <w:szCs w:val="20"/>
              </w:rPr>
            </w:pPr>
            <w:r w:rsidRPr="00767ABF">
              <w:rPr>
                <w:rFonts w:ascii="Arial" w:hAnsi="Arial" w:cs="Arial"/>
                <w:sz w:val="20"/>
                <w:szCs w:val="20"/>
              </w:rPr>
              <w:t>Go back to</w:t>
            </w:r>
            <w:r w:rsidR="002B69F1" w:rsidRPr="00767ABF">
              <w:rPr>
                <w:rFonts w:ascii="Arial" w:hAnsi="Arial" w:cs="Arial"/>
                <w:noProof/>
                <w:sz w:val="20"/>
                <w:szCs w:val="20"/>
              </w:rPr>
              <w:drawing>
                <wp:inline distT="0" distB="0" distL="0" distR="0" wp14:anchorId="20399C02" wp14:editId="020CCD32">
                  <wp:extent cx="635000" cy="127000"/>
                  <wp:effectExtent l="0" t="0" r="0" b="0"/>
                  <wp:docPr id="2254" name="Picture 2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35000" cy="127000"/>
                          </a:xfrm>
                          <a:prstGeom prst="rect">
                            <a:avLst/>
                          </a:prstGeom>
                        </pic:spPr>
                      </pic:pic>
                    </a:graphicData>
                  </a:graphic>
                </wp:inline>
              </w:drawing>
            </w:r>
            <w:r w:rsidR="00DB381D" w:rsidRPr="00767ABF">
              <w:rPr>
                <w:rFonts w:ascii="Arial" w:hAnsi="Arial" w:cs="Arial"/>
                <w:sz w:val="20"/>
                <w:szCs w:val="20"/>
              </w:rPr>
              <w:t xml:space="preserve"> </w:t>
            </w:r>
            <w:r w:rsidRPr="00767ABF">
              <w:rPr>
                <w:rFonts w:ascii="Arial" w:hAnsi="Arial" w:cs="Arial"/>
                <w:sz w:val="20"/>
                <w:szCs w:val="20"/>
              </w:rPr>
              <w:t xml:space="preserve">and create a </w:t>
            </w:r>
            <w:r w:rsidRPr="00767ABF">
              <w:rPr>
                <w:rFonts w:ascii="Arial" w:hAnsi="Arial" w:cs="Arial"/>
                <w:b/>
                <w:sz w:val="20"/>
                <w:szCs w:val="20"/>
              </w:rPr>
              <w:t>New Role Collection</w:t>
            </w:r>
            <w:r w:rsidRPr="00767ABF">
              <w:rPr>
                <w:rFonts w:ascii="Arial" w:hAnsi="Arial" w:cs="Arial"/>
                <w:sz w:val="20"/>
                <w:szCs w:val="20"/>
              </w:rPr>
              <w:t xml:space="preserve"> as before this time calling it </w:t>
            </w:r>
            <w:r w:rsidRPr="00767ABF">
              <w:rPr>
                <w:rFonts w:ascii="Arial" w:hAnsi="Arial" w:cs="Arial"/>
                <w:b/>
                <w:sz w:val="20"/>
                <w:szCs w:val="20"/>
              </w:rPr>
              <w:t>DAT368_USR</w:t>
            </w:r>
            <w:r w:rsidR="002C7487" w:rsidRPr="00767ABF">
              <w:rPr>
                <w:rFonts w:ascii="Arial" w:hAnsi="Arial" w:cs="Arial"/>
                <w:b/>
                <w:sz w:val="20"/>
                <w:szCs w:val="20"/>
              </w:rPr>
              <w:t xml:space="preserve"> </w:t>
            </w:r>
            <w:r w:rsidR="002C7487" w:rsidRPr="00767ABF">
              <w:rPr>
                <w:rFonts w:ascii="Arial" w:hAnsi="Arial" w:cs="Arial"/>
                <w:sz w:val="20"/>
                <w:szCs w:val="20"/>
              </w:rPr>
              <w:t>with Description</w:t>
            </w:r>
            <w:r w:rsidR="002C7487" w:rsidRPr="00767ABF">
              <w:rPr>
                <w:rFonts w:ascii="Arial" w:hAnsi="Arial" w:cs="Arial"/>
                <w:b/>
                <w:sz w:val="20"/>
                <w:szCs w:val="20"/>
              </w:rPr>
              <w:t xml:space="preserve"> DAT368 User Role Collection</w:t>
            </w:r>
            <w:r w:rsidRPr="00767ABF">
              <w:rPr>
                <w:rFonts w:ascii="Arial" w:hAnsi="Arial" w:cs="Arial"/>
                <w:sz w:val="20"/>
                <w:szCs w:val="20"/>
              </w:rPr>
              <w:t>.</w:t>
            </w:r>
          </w:p>
        </w:tc>
      </w:tr>
      <w:tr w:rsidR="00226B55" w:rsidRPr="00767ABF" w14:paraId="26D5471D" w14:textId="77777777" w:rsidTr="1C52E855">
        <w:trPr>
          <w:trHeight w:val="1134"/>
        </w:trPr>
        <w:tc>
          <w:tcPr>
            <w:tcW w:w="3402" w:type="dxa"/>
            <w:tcBorders>
              <w:left w:val="nil"/>
              <w:bottom w:val="single" w:sz="4" w:space="0" w:color="auto"/>
            </w:tcBorders>
            <w:tcMar>
              <w:top w:w="108" w:type="dxa"/>
              <w:bottom w:w="108" w:type="dxa"/>
            </w:tcMar>
          </w:tcPr>
          <w:p w14:paraId="031F565D" w14:textId="2771B840" w:rsidR="00226B55" w:rsidRPr="00767ABF" w:rsidRDefault="00F033DE" w:rsidP="00C62330">
            <w:pPr>
              <w:pStyle w:val="032TableBodCcopy"/>
              <w:numPr>
                <w:ilvl w:val="0"/>
                <w:numId w:val="59"/>
              </w:numPr>
              <w:rPr>
                <w:rFonts w:ascii="Arial" w:hAnsi="Arial" w:cs="Arial"/>
                <w:sz w:val="20"/>
                <w:szCs w:val="20"/>
              </w:rPr>
            </w:pPr>
            <w:r w:rsidRPr="00767ABF">
              <w:rPr>
                <w:rFonts w:ascii="Arial" w:hAnsi="Arial" w:cs="Arial"/>
                <w:sz w:val="20"/>
                <w:szCs w:val="20"/>
              </w:rPr>
              <w:t xml:space="preserve">Click </w:t>
            </w:r>
            <w:r w:rsidRPr="00767ABF">
              <w:rPr>
                <w:rFonts w:ascii="Arial" w:hAnsi="Arial" w:cs="Arial"/>
                <w:b/>
                <w:sz w:val="20"/>
                <w:szCs w:val="20"/>
              </w:rPr>
              <w:t>Save</w:t>
            </w:r>
            <w:r w:rsidRPr="00767ABF">
              <w:rPr>
                <w:rFonts w:ascii="Arial" w:hAnsi="Arial" w:cs="Arial"/>
                <w:sz w:val="20"/>
                <w:szCs w:val="20"/>
              </w:rPr>
              <w:t xml:space="preserve"> when finished.</w:t>
            </w:r>
          </w:p>
        </w:tc>
        <w:tc>
          <w:tcPr>
            <w:tcW w:w="5800" w:type="dxa"/>
            <w:tcBorders>
              <w:bottom w:val="single" w:sz="4" w:space="0" w:color="auto"/>
              <w:right w:val="nil"/>
            </w:tcBorders>
            <w:tcMar>
              <w:top w:w="108" w:type="dxa"/>
              <w:bottom w:w="108" w:type="dxa"/>
            </w:tcMar>
          </w:tcPr>
          <w:p w14:paraId="6440D918" w14:textId="64ED2B92" w:rsidR="00226B55" w:rsidRPr="00767ABF" w:rsidRDefault="00226B55" w:rsidP="004015E6">
            <w:pPr>
              <w:rPr>
                <w:rFonts w:ascii="Arial" w:hAnsi="Arial" w:cs="Arial"/>
                <w:noProof/>
                <w:sz w:val="20"/>
                <w:szCs w:val="20"/>
              </w:rPr>
            </w:pPr>
            <w:r w:rsidRPr="00767ABF">
              <w:rPr>
                <w:rFonts w:ascii="Arial" w:hAnsi="Arial" w:cs="Arial"/>
                <w:noProof/>
                <w:sz w:val="20"/>
                <w:szCs w:val="20"/>
              </w:rPr>
              <w:drawing>
                <wp:inline distT="0" distB="0" distL="0" distR="0" wp14:anchorId="79AD6257" wp14:editId="0BA2AFCD">
                  <wp:extent cx="3545840" cy="164401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545840" cy="1644015"/>
                          </a:xfrm>
                          <a:prstGeom prst="rect">
                            <a:avLst/>
                          </a:prstGeom>
                        </pic:spPr>
                      </pic:pic>
                    </a:graphicData>
                  </a:graphic>
                </wp:inline>
              </w:drawing>
            </w:r>
          </w:p>
        </w:tc>
      </w:tr>
      <w:tr w:rsidR="00F033DE" w:rsidRPr="00767ABF" w14:paraId="1C6CB0B4" w14:textId="77777777" w:rsidTr="1C52E855">
        <w:trPr>
          <w:trHeight w:val="1134"/>
        </w:trPr>
        <w:tc>
          <w:tcPr>
            <w:tcW w:w="3402" w:type="dxa"/>
            <w:tcBorders>
              <w:left w:val="nil"/>
              <w:bottom w:val="single" w:sz="4" w:space="0" w:color="auto"/>
            </w:tcBorders>
            <w:tcMar>
              <w:top w:w="108" w:type="dxa"/>
              <w:bottom w:w="108" w:type="dxa"/>
            </w:tcMar>
          </w:tcPr>
          <w:p w14:paraId="1187BB50" w14:textId="3FD04834" w:rsidR="00F033DE" w:rsidRPr="00767ABF" w:rsidRDefault="00F033DE" w:rsidP="00C62330">
            <w:pPr>
              <w:pStyle w:val="032TableBodCcopy"/>
              <w:numPr>
                <w:ilvl w:val="0"/>
                <w:numId w:val="59"/>
              </w:numPr>
              <w:rPr>
                <w:rFonts w:ascii="Arial" w:hAnsi="Arial" w:cs="Arial"/>
                <w:sz w:val="20"/>
                <w:szCs w:val="20"/>
              </w:rPr>
            </w:pPr>
            <w:r w:rsidRPr="00767ABF">
              <w:rPr>
                <w:rFonts w:ascii="Arial" w:hAnsi="Arial" w:cs="Arial"/>
                <w:sz w:val="20"/>
                <w:szCs w:val="20"/>
              </w:rPr>
              <w:t>Click on the DAT368_USR link.</w:t>
            </w:r>
          </w:p>
        </w:tc>
        <w:tc>
          <w:tcPr>
            <w:tcW w:w="5800" w:type="dxa"/>
            <w:tcBorders>
              <w:bottom w:val="single" w:sz="4" w:space="0" w:color="auto"/>
              <w:right w:val="nil"/>
            </w:tcBorders>
            <w:tcMar>
              <w:top w:w="108" w:type="dxa"/>
              <w:bottom w:w="108" w:type="dxa"/>
            </w:tcMar>
          </w:tcPr>
          <w:p w14:paraId="1F29AA08" w14:textId="77CD3161" w:rsidR="00F033DE" w:rsidRPr="00767ABF" w:rsidRDefault="00F033DE" w:rsidP="004015E6">
            <w:pPr>
              <w:rPr>
                <w:rFonts w:ascii="Arial" w:hAnsi="Arial" w:cs="Arial"/>
                <w:noProof/>
                <w:sz w:val="20"/>
                <w:szCs w:val="20"/>
              </w:rPr>
            </w:pPr>
            <w:r w:rsidRPr="00767ABF">
              <w:rPr>
                <w:rFonts w:ascii="Arial" w:hAnsi="Arial" w:cs="Arial"/>
                <w:noProof/>
                <w:sz w:val="20"/>
                <w:szCs w:val="20"/>
              </w:rPr>
              <w:drawing>
                <wp:inline distT="0" distB="0" distL="0" distR="0" wp14:anchorId="15EC4FC6" wp14:editId="25BD2A62">
                  <wp:extent cx="1498600" cy="57150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498600" cy="571500"/>
                          </a:xfrm>
                          <a:prstGeom prst="rect">
                            <a:avLst/>
                          </a:prstGeom>
                        </pic:spPr>
                      </pic:pic>
                    </a:graphicData>
                  </a:graphic>
                </wp:inline>
              </w:drawing>
            </w:r>
          </w:p>
        </w:tc>
      </w:tr>
      <w:tr w:rsidR="00F033DE" w:rsidRPr="00767ABF" w14:paraId="328ED259" w14:textId="77777777" w:rsidTr="1C52E855">
        <w:trPr>
          <w:trHeight w:val="1134"/>
        </w:trPr>
        <w:tc>
          <w:tcPr>
            <w:tcW w:w="3402" w:type="dxa"/>
            <w:tcBorders>
              <w:left w:val="nil"/>
              <w:bottom w:val="single" w:sz="4" w:space="0" w:color="auto"/>
            </w:tcBorders>
            <w:tcMar>
              <w:top w:w="108" w:type="dxa"/>
              <w:bottom w:w="108" w:type="dxa"/>
            </w:tcMar>
          </w:tcPr>
          <w:p w14:paraId="16B5DC06" w14:textId="2DD44811" w:rsidR="00F033DE" w:rsidRPr="00767ABF" w:rsidRDefault="00F033DE" w:rsidP="00C62330">
            <w:pPr>
              <w:pStyle w:val="032TableBodCcopy"/>
              <w:numPr>
                <w:ilvl w:val="0"/>
                <w:numId w:val="59"/>
              </w:numPr>
              <w:rPr>
                <w:rFonts w:ascii="Arial" w:hAnsi="Arial" w:cs="Arial"/>
                <w:sz w:val="20"/>
                <w:szCs w:val="20"/>
              </w:rPr>
            </w:pPr>
            <w:r w:rsidRPr="00767ABF">
              <w:rPr>
                <w:rFonts w:ascii="Arial" w:hAnsi="Arial" w:cs="Arial"/>
                <w:sz w:val="20"/>
                <w:szCs w:val="20"/>
              </w:rPr>
              <w:t xml:space="preserve">Click </w:t>
            </w:r>
            <w:r w:rsidRPr="00767ABF">
              <w:rPr>
                <w:rFonts w:ascii="Arial" w:hAnsi="Arial" w:cs="Arial"/>
                <w:b/>
                <w:sz w:val="20"/>
                <w:szCs w:val="20"/>
              </w:rPr>
              <w:t>Add Role</w:t>
            </w:r>
            <w:r w:rsidRPr="00767ABF">
              <w:rPr>
                <w:rFonts w:ascii="Arial" w:hAnsi="Arial" w:cs="Arial"/>
                <w:sz w:val="20"/>
                <w:szCs w:val="20"/>
              </w:rPr>
              <w:t xml:space="preserve"> and select these values from the dropdowns and click </w:t>
            </w:r>
            <w:r w:rsidRPr="00767ABF">
              <w:rPr>
                <w:rFonts w:ascii="Arial" w:hAnsi="Arial" w:cs="Arial"/>
                <w:b/>
                <w:sz w:val="20"/>
                <w:szCs w:val="20"/>
              </w:rPr>
              <w:t>Save</w:t>
            </w:r>
            <w:r w:rsidRPr="00767ABF">
              <w:rPr>
                <w:rFonts w:ascii="Arial" w:hAnsi="Arial" w:cs="Arial"/>
                <w:sz w:val="20"/>
                <w:szCs w:val="20"/>
              </w:rPr>
              <w:t xml:space="preserve">. </w:t>
            </w:r>
          </w:p>
        </w:tc>
        <w:tc>
          <w:tcPr>
            <w:tcW w:w="5800" w:type="dxa"/>
            <w:tcBorders>
              <w:bottom w:val="single" w:sz="4" w:space="0" w:color="auto"/>
              <w:right w:val="nil"/>
            </w:tcBorders>
            <w:tcMar>
              <w:top w:w="108" w:type="dxa"/>
              <w:bottom w:w="108" w:type="dxa"/>
            </w:tcMar>
          </w:tcPr>
          <w:p w14:paraId="59C696AA" w14:textId="3EF540F7" w:rsidR="00F033DE" w:rsidRPr="00767ABF" w:rsidRDefault="00F033DE" w:rsidP="004015E6">
            <w:pPr>
              <w:rPr>
                <w:rFonts w:ascii="Arial" w:hAnsi="Arial" w:cs="Arial"/>
                <w:noProof/>
                <w:sz w:val="20"/>
                <w:szCs w:val="20"/>
              </w:rPr>
            </w:pPr>
            <w:r w:rsidRPr="00767ABF">
              <w:rPr>
                <w:rFonts w:ascii="Arial" w:hAnsi="Arial" w:cs="Arial"/>
                <w:noProof/>
                <w:sz w:val="20"/>
                <w:szCs w:val="20"/>
              </w:rPr>
              <w:drawing>
                <wp:inline distT="0" distB="0" distL="0" distR="0" wp14:anchorId="61CA182C" wp14:editId="210E4506">
                  <wp:extent cx="3545840" cy="1538605"/>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545840" cy="1538605"/>
                          </a:xfrm>
                          <a:prstGeom prst="rect">
                            <a:avLst/>
                          </a:prstGeom>
                        </pic:spPr>
                      </pic:pic>
                    </a:graphicData>
                  </a:graphic>
                </wp:inline>
              </w:drawing>
            </w:r>
          </w:p>
        </w:tc>
      </w:tr>
      <w:tr w:rsidR="00F033DE" w:rsidRPr="00767ABF" w14:paraId="307CF8CA" w14:textId="77777777" w:rsidTr="1C52E855">
        <w:trPr>
          <w:trHeight w:val="1134"/>
        </w:trPr>
        <w:tc>
          <w:tcPr>
            <w:tcW w:w="9202" w:type="dxa"/>
            <w:gridSpan w:val="2"/>
            <w:tcBorders>
              <w:left w:val="nil"/>
              <w:bottom w:val="single" w:sz="4" w:space="0" w:color="auto"/>
              <w:right w:val="nil"/>
            </w:tcBorders>
            <w:tcMar>
              <w:top w:w="108" w:type="dxa"/>
              <w:bottom w:w="108" w:type="dxa"/>
            </w:tcMar>
          </w:tcPr>
          <w:p w14:paraId="1794FF8A" w14:textId="635E9640" w:rsidR="00F033DE" w:rsidRPr="00767ABF" w:rsidRDefault="00F033DE" w:rsidP="00F033DE">
            <w:pPr>
              <w:rPr>
                <w:rFonts w:ascii="Arial" w:hAnsi="Arial" w:cs="Arial"/>
                <w:sz w:val="20"/>
                <w:szCs w:val="20"/>
              </w:rPr>
            </w:pPr>
            <w:r w:rsidRPr="00767ABF">
              <w:rPr>
                <w:rFonts w:ascii="Arial" w:hAnsi="Arial" w:cs="Arial"/>
                <w:sz w:val="20"/>
                <w:szCs w:val="20"/>
              </w:rPr>
              <w:t xml:space="preserve">Now that we've added roles to our role collections, we need to assign the role collection to a user.  We'll use the </w:t>
            </w:r>
            <w:r w:rsidRPr="00767ABF">
              <w:rPr>
                <w:rFonts w:ascii="Arial" w:hAnsi="Arial" w:cs="Arial"/>
                <w:b/>
                <w:sz w:val="20"/>
                <w:szCs w:val="20"/>
              </w:rPr>
              <w:t>DAT368</w:t>
            </w:r>
            <w:r w:rsidRPr="00767ABF">
              <w:rPr>
                <w:rFonts w:ascii="Arial" w:hAnsi="Arial" w:cs="Arial"/>
                <w:sz w:val="20"/>
                <w:szCs w:val="20"/>
              </w:rPr>
              <w:t xml:space="preserve"> user</w:t>
            </w:r>
            <w:r w:rsidR="0007028C" w:rsidRPr="00767ABF">
              <w:rPr>
                <w:rFonts w:ascii="Arial" w:hAnsi="Arial" w:cs="Arial"/>
                <w:sz w:val="20"/>
                <w:szCs w:val="20"/>
              </w:rPr>
              <w:t xml:space="preserve"> for this</w:t>
            </w:r>
            <w:r w:rsidRPr="00767ABF">
              <w:rPr>
                <w:rFonts w:ascii="Arial" w:hAnsi="Arial" w:cs="Arial"/>
                <w:sz w:val="20"/>
                <w:szCs w:val="20"/>
              </w:rPr>
              <w:t>.</w:t>
            </w:r>
          </w:p>
          <w:p w14:paraId="4A1C1F95" w14:textId="77777777" w:rsidR="00F033DE" w:rsidRPr="00767ABF" w:rsidRDefault="00F033DE" w:rsidP="00F033DE">
            <w:pPr>
              <w:rPr>
                <w:rFonts w:ascii="Arial" w:hAnsi="Arial" w:cs="Arial"/>
                <w:sz w:val="20"/>
                <w:szCs w:val="20"/>
              </w:rPr>
            </w:pPr>
          </w:p>
          <w:p w14:paraId="33F477CA" w14:textId="5ABBF280" w:rsidR="00F033DE" w:rsidRPr="00767ABF" w:rsidRDefault="00F033DE" w:rsidP="00F033DE">
            <w:pPr>
              <w:rPr>
                <w:rFonts w:ascii="Arial" w:hAnsi="Arial" w:cs="Arial"/>
                <w:sz w:val="20"/>
                <w:szCs w:val="20"/>
              </w:rPr>
            </w:pPr>
            <w:r w:rsidRPr="00767ABF">
              <w:rPr>
                <w:rFonts w:ascii="Arial" w:hAnsi="Arial" w:cs="Arial"/>
                <w:sz w:val="20"/>
                <w:szCs w:val="20"/>
              </w:rPr>
              <w:t xml:space="preserve">Click the </w:t>
            </w:r>
            <w:r w:rsidR="009A60DB" w:rsidRPr="00767ABF">
              <w:rPr>
                <w:rFonts w:ascii="Arial" w:hAnsi="Arial" w:cs="Arial"/>
                <w:noProof/>
                <w:sz w:val="20"/>
                <w:szCs w:val="20"/>
              </w:rPr>
              <w:drawing>
                <wp:inline distT="0" distB="0" distL="0" distR="0" wp14:anchorId="28D3A0CE" wp14:editId="59CCD97F">
                  <wp:extent cx="635000" cy="127000"/>
                  <wp:effectExtent l="0" t="0" r="0" b="0"/>
                  <wp:docPr id="2255" name="Picture 2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35000" cy="127000"/>
                          </a:xfrm>
                          <a:prstGeom prst="rect">
                            <a:avLst/>
                          </a:prstGeom>
                        </pic:spPr>
                      </pic:pic>
                    </a:graphicData>
                  </a:graphic>
                </wp:inline>
              </w:drawing>
            </w:r>
            <w:r w:rsidR="009A60DB" w:rsidRPr="00767ABF">
              <w:rPr>
                <w:rFonts w:ascii="Arial" w:hAnsi="Arial" w:cs="Arial"/>
                <w:sz w:val="20"/>
                <w:szCs w:val="20"/>
              </w:rPr>
              <w:t xml:space="preserve"> </w:t>
            </w:r>
            <w:r w:rsidRPr="00767ABF">
              <w:rPr>
                <w:rFonts w:ascii="Arial" w:hAnsi="Arial" w:cs="Arial"/>
                <w:sz w:val="20"/>
                <w:szCs w:val="20"/>
              </w:rPr>
              <w:t xml:space="preserve">link near the top of the page and </w:t>
            </w:r>
            <w:r w:rsidRPr="00767ABF">
              <w:rPr>
                <w:rFonts w:ascii="Arial" w:hAnsi="Arial" w:cs="Arial"/>
                <w:b/>
                <w:sz w:val="20"/>
                <w:szCs w:val="20"/>
              </w:rPr>
              <w:t>User Management</w:t>
            </w:r>
            <w:r w:rsidRPr="00767ABF">
              <w:rPr>
                <w:rFonts w:ascii="Arial" w:hAnsi="Arial" w:cs="Arial"/>
                <w:sz w:val="20"/>
                <w:szCs w:val="20"/>
              </w:rPr>
              <w:t xml:space="preserve">.  In the search box type </w:t>
            </w:r>
            <w:r w:rsidRPr="00767ABF">
              <w:rPr>
                <w:rFonts w:ascii="Arial" w:hAnsi="Arial" w:cs="Arial"/>
                <w:b/>
                <w:sz w:val="20"/>
                <w:szCs w:val="20"/>
              </w:rPr>
              <w:t>DAT368</w:t>
            </w:r>
            <w:r w:rsidRPr="00767ABF">
              <w:rPr>
                <w:rFonts w:ascii="Arial" w:hAnsi="Arial" w:cs="Arial"/>
                <w:sz w:val="20"/>
                <w:szCs w:val="20"/>
              </w:rPr>
              <w:t>.  This will limit the users being displayed.</w:t>
            </w:r>
          </w:p>
          <w:p w14:paraId="772A654B" w14:textId="77777777" w:rsidR="00F033DE" w:rsidRPr="00767ABF" w:rsidRDefault="00F033DE" w:rsidP="004015E6">
            <w:pPr>
              <w:rPr>
                <w:rFonts w:ascii="Arial" w:hAnsi="Arial" w:cs="Arial"/>
                <w:noProof/>
                <w:sz w:val="20"/>
                <w:szCs w:val="20"/>
              </w:rPr>
            </w:pPr>
          </w:p>
        </w:tc>
      </w:tr>
      <w:tr w:rsidR="00F033DE" w:rsidRPr="00767ABF" w14:paraId="4EDDC792" w14:textId="77777777" w:rsidTr="1C52E855">
        <w:trPr>
          <w:trHeight w:val="1134"/>
        </w:trPr>
        <w:tc>
          <w:tcPr>
            <w:tcW w:w="3402" w:type="dxa"/>
            <w:tcBorders>
              <w:left w:val="nil"/>
              <w:bottom w:val="single" w:sz="4" w:space="0" w:color="auto"/>
            </w:tcBorders>
            <w:tcMar>
              <w:top w:w="108" w:type="dxa"/>
              <w:bottom w:w="108" w:type="dxa"/>
            </w:tcMar>
          </w:tcPr>
          <w:p w14:paraId="4EFE7739" w14:textId="3F631F31" w:rsidR="00F033DE" w:rsidRPr="00767ABF" w:rsidRDefault="00F033DE" w:rsidP="00C62330">
            <w:pPr>
              <w:pStyle w:val="032TableBodCcopy"/>
              <w:numPr>
                <w:ilvl w:val="0"/>
                <w:numId w:val="59"/>
              </w:numPr>
              <w:rPr>
                <w:rFonts w:ascii="Arial" w:hAnsi="Arial" w:cs="Arial"/>
                <w:sz w:val="20"/>
                <w:szCs w:val="20"/>
              </w:rPr>
            </w:pPr>
            <w:r w:rsidRPr="00767ABF">
              <w:rPr>
                <w:rFonts w:ascii="Arial" w:hAnsi="Arial" w:cs="Arial"/>
                <w:sz w:val="20"/>
                <w:szCs w:val="20"/>
              </w:rPr>
              <w:lastRenderedPageBreak/>
              <w:t xml:space="preserve">In the search box type </w:t>
            </w:r>
            <w:r w:rsidRPr="00767ABF">
              <w:rPr>
                <w:rFonts w:ascii="Arial" w:hAnsi="Arial" w:cs="Arial"/>
                <w:b/>
                <w:sz w:val="20"/>
                <w:szCs w:val="20"/>
              </w:rPr>
              <w:t>DAT368</w:t>
            </w:r>
            <w:r w:rsidRPr="00767ABF">
              <w:rPr>
                <w:rFonts w:ascii="Arial" w:hAnsi="Arial" w:cs="Arial"/>
                <w:sz w:val="20"/>
                <w:szCs w:val="20"/>
              </w:rPr>
              <w:t>.</w:t>
            </w:r>
          </w:p>
        </w:tc>
        <w:tc>
          <w:tcPr>
            <w:tcW w:w="5800" w:type="dxa"/>
            <w:tcBorders>
              <w:bottom w:val="single" w:sz="4" w:space="0" w:color="auto"/>
              <w:right w:val="nil"/>
            </w:tcBorders>
            <w:tcMar>
              <w:top w:w="108" w:type="dxa"/>
              <w:bottom w:w="108" w:type="dxa"/>
            </w:tcMar>
          </w:tcPr>
          <w:p w14:paraId="1330B6B4" w14:textId="54E60B38" w:rsidR="00F033DE" w:rsidRPr="00767ABF" w:rsidRDefault="00F033DE" w:rsidP="004015E6">
            <w:pPr>
              <w:rPr>
                <w:rFonts w:ascii="Arial" w:hAnsi="Arial" w:cs="Arial"/>
                <w:noProof/>
                <w:sz w:val="20"/>
                <w:szCs w:val="20"/>
              </w:rPr>
            </w:pPr>
            <w:r w:rsidRPr="00767ABF">
              <w:rPr>
                <w:rFonts w:ascii="Arial" w:hAnsi="Arial" w:cs="Arial"/>
                <w:noProof/>
                <w:sz w:val="20"/>
                <w:szCs w:val="20"/>
              </w:rPr>
              <w:drawing>
                <wp:inline distT="0" distB="0" distL="0" distR="0" wp14:anchorId="184957EF" wp14:editId="50BF3793">
                  <wp:extent cx="3479800" cy="170180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479800" cy="1701800"/>
                          </a:xfrm>
                          <a:prstGeom prst="rect">
                            <a:avLst/>
                          </a:prstGeom>
                        </pic:spPr>
                      </pic:pic>
                    </a:graphicData>
                  </a:graphic>
                </wp:inline>
              </w:drawing>
            </w:r>
          </w:p>
        </w:tc>
      </w:tr>
      <w:tr w:rsidR="00F033DE" w:rsidRPr="00767ABF" w14:paraId="235D5B90" w14:textId="77777777" w:rsidTr="1C52E855">
        <w:trPr>
          <w:trHeight w:val="1134"/>
        </w:trPr>
        <w:tc>
          <w:tcPr>
            <w:tcW w:w="3402" w:type="dxa"/>
            <w:tcBorders>
              <w:left w:val="nil"/>
              <w:bottom w:val="single" w:sz="4" w:space="0" w:color="auto"/>
            </w:tcBorders>
            <w:tcMar>
              <w:top w:w="108" w:type="dxa"/>
              <w:bottom w:w="108" w:type="dxa"/>
            </w:tcMar>
          </w:tcPr>
          <w:p w14:paraId="1B86BF63" w14:textId="244131F3" w:rsidR="00F033DE" w:rsidRPr="00767ABF" w:rsidRDefault="00F033DE" w:rsidP="00C62330">
            <w:pPr>
              <w:pStyle w:val="032TableBodCcopy"/>
              <w:numPr>
                <w:ilvl w:val="0"/>
                <w:numId w:val="59"/>
              </w:numPr>
              <w:rPr>
                <w:rFonts w:ascii="Arial" w:hAnsi="Arial" w:cs="Arial"/>
                <w:sz w:val="20"/>
                <w:szCs w:val="20"/>
              </w:rPr>
            </w:pPr>
            <w:r w:rsidRPr="00767ABF">
              <w:rPr>
                <w:rFonts w:ascii="Arial" w:hAnsi="Arial" w:cs="Arial"/>
                <w:sz w:val="20"/>
                <w:szCs w:val="20"/>
              </w:rPr>
              <w:t>On the line with User Name DAT368, select the Assign Role Collections icon.</w:t>
            </w:r>
          </w:p>
        </w:tc>
        <w:tc>
          <w:tcPr>
            <w:tcW w:w="5800" w:type="dxa"/>
            <w:tcBorders>
              <w:bottom w:val="single" w:sz="4" w:space="0" w:color="auto"/>
              <w:right w:val="nil"/>
            </w:tcBorders>
            <w:tcMar>
              <w:top w:w="108" w:type="dxa"/>
              <w:bottom w:w="108" w:type="dxa"/>
            </w:tcMar>
          </w:tcPr>
          <w:p w14:paraId="1B68ED1E" w14:textId="3E01A951" w:rsidR="00F033DE" w:rsidRPr="00767ABF" w:rsidRDefault="00F033DE" w:rsidP="004015E6">
            <w:pPr>
              <w:rPr>
                <w:rFonts w:ascii="Arial" w:hAnsi="Arial" w:cs="Arial"/>
                <w:noProof/>
                <w:sz w:val="20"/>
                <w:szCs w:val="20"/>
              </w:rPr>
            </w:pPr>
            <w:r w:rsidRPr="00767ABF">
              <w:rPr>
                <w:rFonts w:ascii="Arial" w:hAnsi="Arial" w:cs="Arial"/>
                <w:noProof/>
                <w:sz w:val="20"/>
                <w:szCs w:val="20"/>
              </w:rPr>
              <w:drawing>
                <wp:inline distT="0" distB="0" distL="0" distR="0" wp14:anchorId="60C94E68" wp14:editId="25D1DEA6">
                  <wp:extent cx="3545840" cy="520065"/>
                  <wp:effectExtent l="0" t="0" r="0" b="63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545840" cy="520065"/>
                          </a:xfrm>
                          <a:prstGeom prst="rect">
                            <a:avLst/>
                          </a:prstGeom>
                        </pic:spPr>
                      </pic:pic>
                    </a:graphicData>
                  </a:graphic>
                </wp:inline>
              </w:drawing>
            </w:r>
          </w:p>
        </w:tc>
      </w:tr>
      <w:tr w:rsidR="00F033DE" w:rsidRPr="00767ABF" w14:paraId="45400384" w14:textId="77777777" w:rsidTr="1C52E855">
        <w:trPr>
          <w:trHeight w:val="1134"/>
        </w:trPr>
        <w:tc>
          <w:tcPr>
            <w:tcW w:w="3402" w:type="dxa"/>
            <w:tcBorders>
              <w:left w:val="nil"/>
              <w:bottom w:val="single" w:sz="4" w:space="0" w:color="auto"/>
            </w:tcBorders>
            <w:tcMar>
              <w:top w:w="108" w:type="dxa"/>
              <w:bottom w:w="108" w:type="dxa"/>
            </w:tcMar>
          </w:tcPr>
          <w:p w14:paraId="6CFC763F" w14:textId="48CFED5F" w:rsidR="00F033DE" w:rsidRPr="00767ABF" w:rsidRDefault="00F033DE" w:rsidP="00C62330">
            <w:pPr>
              <w:pStyle w:val="032TableBodCcopy"/>
              <w:numPr>
                <w:ilvl w:val="0"/>
                <w:numId w:val="59"/>
              </w:numPr>
              <w:rPr>
                <w:rFonts w:ascii="Arial" w:hAnsi="Arial" w:cs="Arial"/>
                <w:sz w:val="20"/>
                <w:szCs w:val="20"/>
              </w:rPr>
            </w:pPr>
            <w:r w:rsidRPr="00767ABF">
              <w:rPr>
                <w:rFonts w:ascii="Arial" w:hAnsi="Arial" w:cs="Arial"/>
                <w:sz w:val="20"/>
                <w:szCs w:val="20"/>
              </w:rPr>
              <w:t xml:space="preserve">Click the </w:t>
            </w:r>
            <w:r w:rsidRPr="00767ABF">
              <w:rPr>
                <w:rFonts w:ascii="Arial" w:hAnsi="Arial" w:cs="Arial"/>
                <w:b/>
                <w:sz w:val="20"/>
                <w:szCs w:val="20"/>
              </w:rPr>
              <w:t>Add</w:t>
            </w:r>
            <w:r w:rsidRPr="00767ABF">
              <w:rPr>
                <w:rFonts w:ascii="Arial" w:hAnsi="Arial" w:cs="Arial"/>
                <w:sz w:val="20"/>
                <w:szCs w:val="20"/>
              </w:rPr>
              <w:t xml:space="preserve"> button.</w:t>
            </w:r>
          </w:p>
        </w:tc>
        <w:tc>
          <w:tcPr>
            <w:tcW w:w="5800" w:type="dxa"/>
            <w:tcBorders>
              <w:bottom w:val="single" w:sz="4" w:space="0" w:color="auto"/>
              <w:right w:val="nil"/>
            </w:tcBorders>
            <w:tcMar>
              <w:top w:w="108" w:type="dxa"/>
              <w:bottom w:w="108" w:type="dxa"/>
            </w:tcMar>
          </w:tcPr>
          <w:p w14:paraId="2C5147E6" w14:textId="0F51FC29" w:rsidR="00F033DE" w:rsidRPr="00767ABF" w:rsidRDefault="00F033DE" w:rsidP="004015E6">
            <w:pPr>
              <w:rPr>
                <w:rFonts w:ascii="Arial" w:hAnsi="Arial" w:cs="Arial"/>
                <w:noProof/>
                <w:sz w:val="20"/>
                <w:szCs w:val="20"/>
              </w:rPr>
            </w:pPr>
            <w:r w:rsidRPr="00767ABF">
              <w:rPr>
                <w:rFonts w:ascii="Arial" w:hAnsi="Arial" w:cs="Arial"/>
                <w:noProof/>
                <w:sz w:val="20"/>
                <w:szCs w:val="20"/>
              </w:rPr>
              <w:drawing>
                <wp:inline distT="0" distB="0" distL="0" distR="0" wp14:anchorId="57436139" wp14:editId="4EF5A79D">
                  <wp:extent cx="3545840" cy="1483995"/>
                  <wp:effectExtent l="0" t="0" r="0" b="190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545840" cy="1483995"/>
                          </a:xfrm>
                          <a:prstGeom prst="rect">
                            <a:avLst/>
                          </a:prstGeom>
                        </pic:spPr>
                      </pic:pic>
                    </a:graphicData>
                  </a:graphic>
                </wp:inline>
              </w:drawing>
            </w:r>
          </w:p>
        </w:tc>
      </w:tr>
      <w:tr w:rsidR="00F033DE" w:rsidRPr="00767ABF" w14:paraId="784345C9" w14:textId="77777777" w:rsidTr="1C52E855">
        <w:trPr>
          <w:trHeight w:val="1134"/>
        </w:trPr>
        <w:tc>
          <w:tcPr>
            <w:tcW w:w="3402" w:type="dxa"/>
            <w:tcBorders>
              <w:left w:val="nil"/>
              <w:bottom w:val="single" w:sz="4" w:space="0" w:color="auto"/>
            </w:tcBorders>
            <w:tcMar>
              <w:top w:w="108" w:type="dxa"/>
              <w:bottom w:w="108" w:type="dxa"/>
            </w:tcMar>
          </w:tcPr>
          <w:p w14:paraId="54F4FE2E" w14:textId="4DDF171C" w:rsidR="00F033DE" w:rsidRPr="00767ABF" w:rsidRDefault="00F033DE" w:rsidP="00C62330">
            <w:pPr>
              <w:pStyle w:val="032TableBodCcopy"/>
              <w:numPr>
                <w:ilvl w:val="0"/>
                <w:numId w:val="59"/>
              </w:numPr>
              <w:rPr>
                <w:rFonts w:ascii="Arial" w:hAnsi="Arial" w:cs="Arial"/>
                <w:sz w:val="20"/>
                <w:szCs w:val="20"/>
              </w:rPr>
            </w:pPr>
            <w:r w:rsidRPr="00767ABF">
              <w:rPr>
                <w:rFonts w:ascii="Arial" w:hAnsi="Arial" w:cs="Arial"/>
                <w:sz w:val="20"/>
                <w:szCs w:val="20"/>
              </w:rPr>
              <w:t xml:space="preserve">Select the </w:t>
            </w:r>
            <w:r w:rsidRPr="00767ABF">
              <w:rPr>
                <w:rFonts w:ascii="Arial" w:hAnsi="Arial" w:cs="Arial"/>
                <w:b/>
                <w:sz w:val="20"/>
                <w:szCs w:val="20"/>
              </w:rPr>
              <w:t>DAT368_MGR</w:t>
            </w:r>
            <w:r w:rsidRPr="00767ABF">
              <w:rPr>
                <w:rFonts w:ascii="Arial" w:hAnsi="Arial" w:cs="Arial"/>
                <w:sz w:val="20"/>
                <w:szCs w:val="20"/>
              </w:rPr>
              <w:t xml:space="preserve"> Role Collection by checking the checkbox.</w:t>
            </w:r>
          </w:p>
        </w:tc>
        <w:tc>
          <w:tcPr>
            <w:tcW w:w="5800" w:type="dxa"/>
            <w:tcBorders>
              <w:bottom w:val="single" w:sz="4" w:space="0" w:color="auto"/>
              <w:right w:val="nil"/>
            </w:tcBorders>
            <w:tcMar>
              <w:top w:w="108" w:type="dxa"/>
              <w:bottom w:w="108" w:type="dxa"/>
            </w:tcMar>
          </w:tcPr>
          <w:p w14:paraId="55C817BB" w14:textId="651FAE3D" w:rsidR="00F033DE" w:rsidRPr="00767ABF" w:rsidRDefault="00F033DE" w:rsidP="004015E6">
            <w:pPr>
              <w:rPr>
                <w:rFonts w:ascii="Arial" w:hAnsi="Arial" w:cs="Arial"/>
                <w:noProof/>
                <w:sz w:val="20"/>
                <w:szCs w:val="20"/>
              </w:rPr>
            </w:pPr>
            <w:r w:rsidRPr="00767ABF">
              <w:rPr>
                <w:rFonts w:ascii="Arial" w:hAnsi="Arial" w:cs="Arial"/>
                <w:noProof/>
                <w:sz w:val="20"/>
                <w:szCs w:val="20"/>
              </w:rPr>
              <w:drawing>
                <wp:inline distT="0" distB="0" distL="0" distR="0" wp14:anchorId="0B6C399F" wp14:editId="51EB4BF9">
                  <wp:extent cx="3545840" cy="1875790"/>
                  <wp:effectExtent l="0" t="0" r="0" b="381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545840" cy="1875790"/>
                          </a:xfrm>
                          <a:prstGeom prst="rect">
                            <a:avLst/>
                          </a:prstGeom>
                        </pic:spPr>
                      </pic:pic>
                    </a:graphicData>
                  </a:graphic>
                </wp:inline>
              </w:drawing>
            </w:r>
          </w:p>
        </w:tc>
      </w:tr>
      <w:tr w:rsidR="00F033DE" w:rsidRPr="00767ABF" w14:paraId="46BE27A5" w14:textId="77777777" w:rsidTr="1C52E855">
        <w:trPr>
          <w:trHeight w:val="1134"/>
        </w:trPr>
        <w:tc>
          <w:tcPr>
            <w:tcW w:w="3402" w:type="dxa"/>
            <w:tcBorders>
              <w:left w:val="nil"/>
              <w:bottom w:val="single" w:sz="4" w:space="0" w:color="auto"/>
            </w:tcBorders>
            <w:tcMar>
              <w:top w:w="108" w:type="dxa"/>
              <w:bottom w:w="108" w:type="dxa"/>
            </w:tcMar>
          </w:tcPr>
          <w:p w14:paraId="6DB5DB5F" w14:textId="443886D3" w:rsidR="00F033DE" w:rsidRPr="00767ABF" w:rsidRDefault="00F033DE" w:rsidP="00C62330">
            <w:pPr>
              <w:pStyle w:val="032TableBodCcopy"/>
              <w:numPr>
                <w:ilvl w:val="0"/>
                <w:numId w:val="59"/>
              </w:numPr>
              <w:rPr>
                <w:rFonts w:ascii="Arial" w:hAnsi="Arial" w:cs="Arial"/>
                <w:sz w:val="20"/>
                <w:szCs w:val="20"/>
              </w:rPr>
            </w:pPr>
            <w:r w:rsidRPr="00767ABF">
              <w:rPr>
                <w:rFonts w:ascii="Arial" w:hAnsi="Arial" w:cs="Arial"/>
                <w:sz w:val="20"/>
                <w:szCs w:val="20"/>
              </w:rPr>
              <w:lastRenderedPageBreak/>
              <w:t xml:space="preserve">And click </w:t>
            </w:r>
            <w:r w:rsidRPr="00767ABF">
              <w:rPr>
                <w:rFonts w:ascii="Arial" w:hAnsi="Arial" w:cs="Arial"/>
                <w:b/>
                <w:sz w:val="20"/>
                <w:szCs w:val="20"/>
              </w:rPr>
              <w:t>OK</w:t>
            </w:r>
            <w:r w:rsidRPr="00767ABF">
              <w:rPr>
                <w:rFonts w:ascii="Arial" w:hAnsi="Arial" w:cs="Arial"/>
                <w:sz w:val="20"/>
                <w:szCs w:val="20"/>
              </w:rPr>
              <w:t>.</w:t>
            </w:r>
          </w:p>
        </w:tc>
        <w:tc>
          <w:tcPr>
            <w:tcW w:w="5800" w:type="dxa"/>
            <w:tcBorders>
              <w:bottom w:val="single" w:sz="4" w:space="0" w:color="auto"/>
              <w:right w:val="nil"/>
            </w:tcBorders>
            <w:tcMar>
              <w:top w:w="108" w:type="dxa"/>
              <w:bottom w:w="108" w:type="dxa"/>
            </w:tcMar>
          </w:tcPr>
          <w:p w14:paraId="74ADB322" w14:textId="7DF749E7" w:rsidR="00F033DE" w:rsidRPr="00767ABF" w:rsidRDefault="00F033DE" w:rsidP="004015E6">
            <w:pPr>
              <w:rPr>
                <w:rFonts w:ascii="Arial" w:hAnsi="Arial" w:cs="Arial"/>
                <w:noProof/>
                <w:sz w:val="20"/>
                <w:szCs w:val="20"/>
              </w:rPr>
            </w:pPr>
            <w:r w:rsidRPr="00767ABF">
              <w:rPr>
                <w:rFonts w:ascii="Arial" w:hAnsi="Arial" w:cs="Arial"/>
                <w:noProof/>
                <w:sz w:val="20"/>
                <w:szCs w:val="20"/>
              </w:rPr>
              <w:drawing>
                <wp:inline distT="0" distB="0" distL="0" distR="0" wp14:anchorId="12DB0BD2" wp14:editId="78613627">
                  <wp:extent cx="2298700" cy="107950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298700" cy="1079500"/>
                          </a:xfrm>
                          <a:prstGeom prst="rect">
                            <a:avLst/>
                          </a:prstGeom>
                        </pic:spPr>
                      </pic:pic>
                    </a:graphicData>
                  </a:graphic>
                </wp:inline>
              </w:drawing>
            </w:r>
          </w:p>
        </w:tc>
      </w:tr>
      <w:tr w:rsidR="00F033DE" w:rsidRPr="00767ABF" w14:paraId="5BD510E7" w14:textId="77777777" w:rsidTr="1C52E855">
        <w:trPr>
          <w:trHeight w:val="1134"/>
        </w:trPr>
        <w:tc>
          <w:tcPr>
            <w:tcW w:w="3402" w:type="dxa"/>
            <w:tcBorders>
              <w:left w:val="nil"/>
              <w:bottom w:val="single" w:sz="4" w:space="0" w:color="auto"/>
            </w:tcBorders>
            <w:tcMar>
              <w:top w:w="108" w:type="dxa"/>
              <w:bottom w:w="108" w:type="dxa"/>
            </w:tcMar>
          </w:tcPr>
          <w:p w14:paraId="7D635193" w14:textId="6B9EA5FA" w:rsidR="00F033DE" w:rsidRPr="00767ABF" w:rsidRDefault="00F033DE" w:rsidP="00C62330">
            <w:pPr>
              <w:pStyle w:val="032TableBodCcopy"/>
              <w:numPr>
                <w:ilvl w:val="0"/>
                <w:numId w:val="59"/>
              </w:numPr>
              <w:rPr>
                <w:rFonts w:ascii="Arial" w:hAnsi="Arial" w:cs="Arial"/>
                <w:sz w:val="20"/>
                <w:szCs w:val="20"/>
              </w:rPr>
            </w:pPr>
            <w:r w:rsidRPr="00767ABF">
              <w:rPr>
                <w:rFonts w:ascii="Arial" w:hAnsi="Arial" w:cs="Arial"/>
                <w:sz w:val="20"/>
                <w:szCs w:val="20"/>
              </w:rPr>
              <w:t xml:space="preserve">Verify that DAT368_MGR is in the list and click the </w:t>
            </w:r>
            <w:r w:rsidRPr="00767ABF">
              <w:rPr>
                <w:rFonts w:ascii="Arial" w:hAnsi="Arial" w:cs="Arial"/>
                <w:b/>
                <w:sz w:val="20"/>
                <w:szCs w:val="20"/>
              </w:rPr>
              <w:t>Save</w:t>
            </w:r>
            <w:r w:rsidRPr="00767ABF">
              <w:rPr>
                <w:rFonts w:ascii="Arial" w:hAnsi="Arial" w:cs="Arial"/>
                <w:sz w:val="20"/>
                <w:szCs w:val="20"/>
              </w:rPr>
              <w:t xml:space="preserve"> button.</w:t>
            </w:r>
          </w:p>
        </w:tc>
        <w:tc>
          <w:tcPr>
            <w:tcW w:w="5800" w:type="dxa"/>
            <w:tcBorders>
              <w:bottom w:val="single" w:sz="4" w:space="0" w:color="auto"/>
              <w:right w:val="nil"/>
            </w:tcBorders>
            <w:tcMar>
              <w:top w:w="108" w:type="dxa"/>
              <w:bottom w:w="108" w:type="dxa"/>
            </w:tcMar>
          </w:tcPr>
          <w:p w14:paraId="663D6192" w14:textId="6978BC54" w:rsidR="00F033DE" w:rsidRPr="00767ABF" w:rsidRDefault="00F033DE" w:rsidP="004015E6">
            <w:pPr>
              <w:rPr>
                <w:rFonts w:ascii="Arial" w:hAnsi="Arial" w:cs="Arial"/>
                <w:noProof/>
                <w:sz w:val="20"/>
                <w:szCs w:val="20"/>
              </w:rPr>
            </w:pPr>
            <w:r w:rsidRPr="00767ABF">
              <w:rPr>
                <w:rFonts w:ascii="Arial" w:hAnsi="Arial" w:cs="Arial"/>
                <w:noProof/>
                <w:sz w:val="20"/>
                <w:szCs w:val="20"/>
              </w:rPr>
              <w:drawing>
                <wp:inline distT="0" distB="0" distL="0" distR="0" wp14:anchorId="57DDC02D" wp14:editId="71225A22">
                  <wp:extent cx="3545840" cy="4074795"/>
                  <wp:effectExtent l="0" t="0" r="0" b="190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545840" cy="4074795"/>
                          </a:xfrm>
                          <a:prstGeom prst="rect">
                            <a:avLst/>
                          </a:prstGeom>
                        </pic:spPr>
                      </pic:pic>
                    </a:graphicData>
                  </a:graphic>
                </wp:inline>
              </w:drawing>
            </w:r>
          </w:p>
        </w:tc>
      </w:tr>
      <w:tr w:rsidR="00D95B27" w:rsidRPr="00767ABF" w14:paraId="05837C92" w14:textId="77777777" w:rsidTr="1C52E855">
        <w:trPr>
          <w:trHeight w:val="1134"/>
        </w:trPr>
        <w:tc>
          <w:tcPr>
            <w:tcW w:w="3402" w:type="dxa"/>
            <w:tcBorders>
              <w:left w:val="nil"/>
              <w:bottom w:val="single" w:sz="4" w:space="0" w:color="auto"/>
            </w:tcBorders>
            <w:tcMar>
              <w:top w:w="108" w:type="dxa"/>
              <w:bottom w:w="108" w:type="dxa"/>
            </w:tcMar>
          </w:tcPr>
          <w:p w14:paraId="03BBC2F1" w14:textId="00128A66" w:rsidR="00D95B27" w:rsidRPr="00767ABF" w:rsidRDefault="00D95B27" w:rsidP="00C62330">
            <w:pPr>
              <w:pStyle w:val="032TableBodCcopy"/>
              <w:numPr>
                <w:ilvl w:val="0"/>
                <w:numId w:val="59"/>
              </w:numPr>
              <w:rPr>
                <w:rFonts w:ascii="Arial" w:hAnsi="Arial" w:cs="Arial"/>
                <w:sz w:val="20"/>
                <w:szCs w:val="20"/>
              </w:rPr>
            </w:pPr>
            <w:r w:rsidRPr="00767ABF">
              <w:rPr>
                <w:rFonts w:ascii="Arial" w:hAnsi="Arial" w:cs="Arial"/>
                <w:sz w:val="20"/>
                <w:szCs w:val="20"/>
              </w:rPr>
              <w:t>Close this incognito window.</w:t>
            </w:r>
          </w:p>
        </w:tc>
        <w:tc>
          <w:tcPr>
            <w:tcW w:w="5800" w:type="dxa"/>
            <w:tcBorders>
              <w:bottom w:val="single" w:sz="4" w:space="0" w:color="auto"/>
              <w:right w:val="nil"/>
            </w:tcBorders>
            <w:tcMar>
              <w:top w:w="108" w:type="dxa"/>
              <w:bottom w:w="108" w:type="dxa"/>
            </w:tcMar>
          </w:tcPr>
          <w:p w14:paraId="55324B66" w14:textId="7605DE98" w:rsidR="00D95B27" w:rsidRPr="00767ABF" w:rsidRDefault="00D95B27" w:rsidP="004015E6">
            <w:pPr>
              <w:rPr>
                <w:rFonts w:ascii="Arial" w:hAnsi="Arial" w:cs="Arial"/>
                <w:noProof/>
                <w:sz w:val="20"/>
                <w:szCs w:val="20"/>
              </w:rPr>
            </w:pPr>
            <w:r w:rsidRPr="00767ABF">
              <w:rPr>
                <w:rFonts w:ascii="Arial" w:hAnsi="Arial" w:cs="Arial"/>
                <w:noProof/>
                <w:sz w:val="20"/>
                <w:szCs w:val="20"/>
              </w:rPr>
              <w:drawing>
                <wp:inline distT="0" distB="0" distL="0" distR="0" wp14:anchorId="5A3958D1" wp14:editId="65111D78">
                  <wp:extent cx="1447800" cy="59690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447800" cy="596900"/>
                          </a:xfrm>
                          <a:prstGeom prst="rect">
                            <a:avLst/>
                          </a:prstGeom>
                        </pic:spPr>
                      </pic:pic>
                    </a:graphicData>
                  </a:graphic>
                </wp:inline>
              </w:drawing>
            </w:r>
          </w:p>
        </w:tc>
      </w:tr>
      <w:tr w:rsidR="00D95B27" w:rsidRPr="00767ABF" w14:paraId="034C7429" w14:textId="77777777" w:rsidTr="1C52E855">
        <w:trPr>
          <w:trHeight w:val="1134"/>
        </w:trPr>
        <w:tc>
          <w:tcPr>
            <w:tcW w:w="9202" w:type="dxa"/>
            <w:gridSpan w:val="2"/>
            <w:tcBorders>
              <w:left w:val="nil"/>
              <w:bottom w:val="single" w:sz="4" w:space="0" w:color="auto"/>
              <w:right w:val="nil"/>
            </w:tcBorders>
            <w:tcMar>
              <w:top w:w="108" w:type="dxa"/>
              <w:bottom w:w="108" w:type="dxa"/>
            </w:tcMar>
          </w:tcPr>
          <w:p w14:paraId="2F03015F" w14:textId="29E2D299" w:rsidR="00D95B27" w:rsidRPr="00767ABF" w:rsidRDefault="00D95B27" w:rsidP="00D95B27">
            <w:pPr>
              <w:rPr>
                <w:rFonts w:ascii="Arial" w:hAnsi="Arial" w:cs="Arial"/>
                <w:sz w:val="20"/>
                <w:szCs w:val="20"/>
              </w:rPr>
            </w:pPr>
            <w:r w:rsidRPr="00767ABF">
              <w:rPr>
                <w:rFonts w:ascii="Arial" w:hAnsi="Arial" w:cs="Arial"/>
                <w:sz w:val="20"/>
                <w:szCs w:val="20"/>
              </w:rPr>
              <w:t>This is a good time to verify that the user indeed has a proper role collection.</w:t>
            </w:r>
          </w:p>
          <w:p w14:paraId="7DB604D4" w14:textId="4AE443A2" w:rsidR="00C1585D" w:rsidRPr="00767ABF" w:rsidRDefault="00C1585D" w:rsidP="00D95B27">
            <w:pPr>
              <w:rPr>
                <w:rFonts w:ascii="Arial" w:hAnsi="Arial" w:cs="Arial"/>
                <w:sz w:val="20"/>
                <w:szCs w:val="20"/>
              </w:rPr>
            </w:pPr>
          </w:p>
          <w:p w14:paraId="32037931" w14:textId="6324EA9E" w:rsidR="00C1585D" w:rsidRPr="00767ABF" w:rsidRDefault="00E50D9F" w:rsidP="00D95B27">
            <w:pPr>
              <w:rPr>
                <w:rFonts w:ascii="Arial" w:hAnsi="Arial" w:cs="Arial"/>
                <w:sz w:val="20"/>
                <w:szCs w:val="20"/>
              </w:rPr>
            </w:pPr>
            <w:r w:rsidRPr="00F62A7A">
              <w:rPr>
                <w:rFonts w:ascii="Arial" w:hAnsi="Arial" w:cs="Arial"/>
                <w:b/>
                <w:sz w:val="20"/>
                <w:szCs w:val="20"/>
                <w:highlight w:val="yellow"/>
              </w:rPr>
              <w:t>Time Check</w:t>
            </w:r>
            <w:r w:rsidR="00C1585D" w:rsidRPr="00767ABF">
              <w:rPr>
                <w:rFonts w:ascii="Arial" w:hAnsi="Arial" w:cs="Arial"/>
                <w:b/>
                <w:sz w:val="20"/>
                <w:szCs w:val="20"/>
              </w:rPr>
              <w:t>:</w:t>
            </w:r>
            <w:r w:rsidR="00C1585D" w:rsidRPr="00767ABF">
              <w:rPr>
                <w:rFonts w:ascii="Arial" w:hAnsi="Arial" w:cs="Arial"/>
                <w:sz w:val="20"/>
                <w:szCs w:val="20"/>
              </w:rPr>
              <w:t xml:space="preserve"> If you are running short on time, feel free to skip ahead to the </w:t>
            </w:r>
            <w:hyperlink w:anchor="Exercise_2" w:history="1">
              <w:r w:rsidR="00C1585D" w:rsidRPr="00767ABF">
                <w:rPr>
                  <w:rStyle w:val="Hyperlink"/>
                  <w:rFonts w:ascii="Arial" w:hAnsi="Arial" w:cs="Arial"/>
                  <w:sz w:val="20"/>
                  <w:szCs w:val="20"/>
                </w:rPr>
                <w:t>next exerc</w:t>
              </w:r>
              <w:r w:rsidR="00C1585D" w:rsidRPr="00767ABF">
                <w:rPr>
                  <w:rStyle w:val="Hyperlink"/>
                  <w:rFonts w:ascii="Arial" w:hAnsi="Arial" w:cs="Arial"/>
                  <w:sz w:val="20"/>
                  <w:szCs w:val="20"/>
                </w:rPr>
                <w:t>i</w:t>
              </w:r>
              <w:r w:rsidR="00C1585D" w:rsidRPr="00767ABF">
                <w:rPr>
                  <w:rStyle w:val="Hyperlink"/>
                  <w:rFonts w:ascii="Arial" w:hAnsi="Arial" w:cs="Arial"/>
                  <w:sz w:val="20"/>
                  <w:szCs w:val="20"/>
                </w:rPr>
                <w:t>se</w:t>
              </w:r>
            </w:hyperlink>
            <w:r w:rsidR="00C1585D" w:rsidRPr="00767ABF">
              <w:rPr>
                <w:rFonts w:ascii="Arial" w:hAnsi="Arial" w:cs="Arial"/>
                <w:sz w:val="20"/>
                <w:szCs w:val="20"/>
              </w:rPr>
              <w:t>.</w:t>
            </w:r>
          </w:p>
          <w:p w14:paraId="215859E1" w14:textId="77777777" w:rsidR="00D95B27" w:rsidRPr="00767ABF" w:rsidRDefault="00D95B27" w:rsidP="00D95B27">
            <w:pPr>
              <w:rPr>
                <w:rFonts w:ascii="Arial" w:hAnsi="Arial" w:cs="Arial"/>
                <w:sz w:val="20"/>
                <w:szCs w:val="20"/>
              </w:rPr>
            </w:pPr>
          </w:p>
          <w:p w14:paraId="557CC156" w14:textId="77777777" w:rsidR="00D95B27" w:rsidRPr="00767ABF" w:rsidRDefault="00D95B27" w:rsidP="00D95B27">
            <w:pPr>
              <w:rPr>
                <w:rFonts w:ascii="Arial" w:hAnsi="Arial" w:cs="Arial"/>
                <w:sz w:val="20"/>
                <w:szCs w:val="20"/>
              </w:rPr>
            </w:pPr>
            <w:r w:rsidRPr="00767ABF">
              <w:rPr>
                <w:rFonts w:ascii="Arial" w:hAnsi="Arial" w:cs="Arial"/>
                <w:sz w:val="20"/>
                <w:szCs w:val="20"/>
              </w:rPr>
              <w:t>The best way to do this is to open a new incognito window and log into the authorization endpoint for our server.  We need to dig out some information to do this.</w:t>
            </w:r>
          </w:p>
          <w:p w14:paraId="2E11EDB7" w14:textId="77777777" w:rsidR="00D95B27" w:rsidRPr="00767ABF" w:rsidRDefault="00D95B27" w:rsidP="00D95B27">
            <w:pPr>
              <w:rPr>
                <w:rFonts w:ascii="Arial" w:hAnsi="Arial" w:cs="Arial"/>
                <w:sz w:val="20"/>
                <w:szCs w:val="20"/>
              </w:rPr>
            </w:pPr>
          </w:p>
          <w:p w14:paraId="00D9476C" w14:textId="501D028D" w:rsidR="00D95B27" w:rsidRPr="00767ABF" w:rsidRDefault="00D95B27" w:rsidP="00D95B27">
            <w:pPr>
              <w:rPr>
                <w:rFonts w:ascii="Arial" w:hAnsi="Arial" w:cs="Arial"/>
                <w:sz w:val="20"/>
                <w:szCs w:val="20"/>
              </w:rPr>
            </w:pPr>
            <w:r w:rsidRPr="00767ABF">
              <w:rPr>
                <w:rFonts w:ascii="Arial" w:hAnsi="Arial" w:cs="Arial"/>
                <w:sz w:val="20"/>
                <w:szCs w:val="20"/>
              </w:rPr>
              <w:t xml:space="preserve">First. find the </w:t>
            </w:r>
            <w:proofErr w:type="spellStart"/>
            <w:r w:rsidRPr="00767ABF">
              <w:rPr>
                <w:rFonts w:ascii="Arial" w:hAnsi="Arial" w:cs="Arial"/>
                <w:sz w:val="20"/>
                <w:szCs w:val="20"/>
              </w:rPr>
              <w:t>api</w:t>
            </w:r>
            <w:proofErr w:type="spellEnd"/>
            <w:r w:rsidRPr="00767ABF">
              <w:rPr>
                <w:rFonts w:ascii="Arial" w:hAnsi="Arial" w:cs="Arial"/>
                <w:sz w:val="20"/>
                <w:szCs w:val="20"/>
              </w:rPr>
              <w:t xml:space="preserve"> endpoint with the "</w:t>
            </w:r>
            <w:proofErr w:type="spellStart"/>
            <w:r w:rsidRPr="00767ABF">
              <w:rPr>
                <w:rFonts w:ascii="Arial" w:hAnsi="Arial" w:cs="Arial"/>
                <w:sz w:val="20"/>
                <w:szCs w:val="20"/>
              </w:rPr>
              <w:t>xs</w:t>
            </w:r>
            <w:proofErr w:type="spellEnd"/>
            <w:r w:rsidRPr="00767ABF">
              <w:rPr>
                <w:rFonts w:ascii="Arial" w:hAnsi="Arial" w:cs="Arial"/>
                <w:sz w:val="20"/>
                <w:szCs w:val="20"/>
              </w:rPr>
              <w:t xml:space="preserve"> </w:t>
            </w:r>
            <w:proofErr w:type="spellStart"/>
            <w:r w:rsidRPr="00767ABF">
              <w:rPr>
                <w:rFonts w:ascii="Arial" w:hAnsi="Arial" w:cs="Arial"/>
                <w:sz w:val="20"/>
                <w:szCs w:val="20"/>
              </w:rPr>
              <w:t>api</w:t>
            </w:r>
            <w:proofErr w:type="spellEnd"/>
            <w:r w:rsidRPr="00767ABF">
              <w:rPr>
                <w:rFonts w:ascii="Arial" w:hAnsi="Arial" w:cs="Arial"/>
                <w:sz w:val="20"/>
                <w:szCs w:val="20"/>
              </w:rPr>
              <w:t>" command and then append /v2/info and browse to that URL.  I’ve done this for you and here is the full URL.</w:t>
            </w:r>
          </w:p>
          <w:p w14:paraId="2A95A7B8" w14:textId="77777777" w:rsidR="00D95B27" w:rsidRPr="00767ABF" w:rsidRDefault="00D95B27" w:rsidP="00D95B27">
            <w:pPr>
              <w:rPr>
                <w:rFonts w:ascii="Arial" w:hAnsi="Arial" w:cs="Arial"/>
                <w:sz w:val="20"/>
                <w:szCs w:val="20"/>
              </w:rPr>
            </w:pPr>
          </w:p>
          <w:p w14:paraId="4A4FFB23" w14:textId="77777777" w:rsidR="00D95B27" w:rsidRPr="00767ABF" w:rsidRDefault="00BC7281" w:rsidP="00D95B27">
            <w:pPr>
              <w:rPr>
                <w:rFonts w:ascii="Arial" w:hAnsi="Arial" w:cs="Arial"/>
                <w:sz w:val="20"/>
                <w:szCs w:val="20"/>
              </w:rPr>
            </w:pPr>
            <w:hyperlink r:id="rId81" w:history="1">
              <w:r w:rsidR="00D95B27" w:rsidRPr="00767ABF">
                <w:rPr>
                  <w:rStyle w:val="Hyperlink"/>
                  <w:rFonts w:ascii="Arial" w:hAnsi="Arial" w:cs="Arial"/>
                  <w:sz w:val="20"/>
                  <w:szCs w:val="20"/>
                </w:rPr>
                <w:t>https://wdflbmt0794.wdf.sap.corp:30030/v2/info</w:t>
              </w:r>
            </w:hyperlink>
          </w:p>
          <w:p w14:paraId="79624304" w14:textId="77777777" w:rsidR="00D95B27" w:rsidRPr="00767ABF" w:rsidRDefault="00D95B27" w:rsidP="00D95B27">
            <w:pPr>
              <w:rPr>
                <w:rFonts w:ascii="Arial" w:hAnsi="Arial" w:cs="Arial"/>
                <w:sz w:val="20"/>
                <w:szCs w:val="20"/>
              </w:rPr>
            </w:pPr>
          </w:p>
          <w:p w14:paraId="49B1FC1F" w14:textId="442B543B" w:rsidR="00D95B27" w:rsidRPr="00767ABF" w:rsidRDefault="00E42ED8" w:rsidP="00D95B27">
            <w:pPr>
              <w:rPr>
                <w:rFonts w:ascii="Arial" w:hAnsi="Arial" w:cs="Arial"/>
                <w:sz w:val="20"/>
                <w:szCs w:val="20"/>
              </w:rPr>
            </w:pPr>
            <w:r w:rsidRPr="00767ABF">
              <w:rPr>
                <w:rFonts w:ascii="Arial" w:hAnsi="Arial" w:cs="Arial"/>
                <w:sz w:val="20"/>
                <w:szCs w:val="20"/>
              </w:rPr>
              <w:t xml:space="preserve">Paste this </w:t>
            </w:r>
            <w:proofErr w:type="spellStart"/>
            <w:r w:rsidRPr="00767ABF">
              <w:rPr>
                <w:rFonts w:ascii="Arial" w:hAnsi="Arial" w:cs="Arial"/>
                <w:sz w:val="20"/>
                <w:szCs w:val="20"/>
              </w:rPr>
              <w:t>url</w:t>
            </w:r>
            <w:proofErr w:type="spellEnd"/>
            <w:r w:rsidRPr="00767ABF">
              <w:rPr>
                <w:rFonts w:ascii="Arial" w:hAnsi="Arial" w:cs="Arial"/>
                <w:sz w:val="20"/>
                <w:szCs w:val="20"/>
              </w:rPr>
              <w:t xml:space="preserve"> into your fresh incognito browser window.  </w:t>
            </w:r>
            <w:r w:rsidR="00D95B27" w:rsidRPr="00767ABF">
              <w:rPr>
                <w:rFonts w:ascii="Arial" w:hAnsi="Arial" w:cs="Arial"/>
                <w:sz w:val="20"/>
                <w:szCs w:val="20"/>
              </w:rPr>
              <w:t xml:space="preserve">The server will respond with a JSON file.  If the browser you're using doesn't format </w:t>
            </w:r>
            <w:proofErr w:type="spellStart"/>
            <w:r w:rsidR="00D95B27" w:rsidRPr="00767ABF">
              <w:rPr>
                <w:rFonts w:ascii="Arial" w:hAnsi="Arial" w:cs="Arial"/>
                <w:sz w:val="20"/>
                <w:szCs w:val="20"/>
              </w:rPr>
              <w:t>json</w:t>
            </w:r>
            <w:proofErr w:type="spellEnd"/>
            <w:r w:rsidR="00D95B27" w:rsidRPr="00767ABF">
              <w:rPr>
                <w:rFonts w:ascii="Arial" w:hAnsi="Arial" w:cs="Arial"/>
                <w:sz w:val="20"/>
                <w:szCs w:val="20"/>
              </w:rPr>
              <w:t xml:space="preserve"> automatically, it may be difficult to read.  Look for the  </w:t>
            </w:r>
            <w:hyperlink r:id="rId82" w:history="1">
              <w:proofErr w:type="spellStart"/>
              <w:r w:rsidR="00D95B27" w:rsidRPr="00767ABF">
                <w:rPr>
                  <w:rStyle w:val="Hyperlink"/>
                  <w:rFonts w:ascii="Arial" w:hAnsi="Arial" w:cs="Arial"/>
                  <w:color w:val="000000"/>
                  <w:sz w:val="20"/>
                  <w:szCs w:val="20"/>
                  <w:shd w:val="clear" w:color="auto" w:fill="FFFAA5"/>
                </w:rPr>
                <w:t>authorizationEndpoint</w:t>
              </w:r>
              <w:proofErr w:type="spellEnd"/>
            </w:hyperlink>
            <w:r w:rsidR="00D95B27" w:rsidRPr="00767ABF">
              <w:rPr>
                <w:rFonts w:ascii="Arial" w:hAnsi="Arial" w:cs="Arial"/>
                <w:sz w:val="20"/>
                <w:szCs w:val="20"/>
              </w:rPr>
              <w:t xml:space="preserve">  and select the URL that follows it.</w:t>
            </w:r>
          </w:p>
          <w:p w14:paraId="4C21FAEA" w14:textId="77777777" w:rsidR="00D95B27" w:rsidRPr="00767ABF" w:rsidRDefault="00D95B27" w:rsidP="00D95B27">
            <w:pPr>
              <w:rPr>
                <w:rFonts w:ascii="Arial" w:hAnsi="Arial" w:cs="Arial"/>
                <w:sz w:val="20"/>
                <w:szCs w:val="20"/>
              </w:rPr>
            </w:pPr>
          </w:p>
          <w:p w14:paraId="128B4115" w14:textId="77777777" w:rsidR="00D95B27" w:rsidRPr="00767ABF" w:rsidRDefault="00D95B27" w:rsidP="004015E6">
            <w:pPr>
              <w:rPr>
                <w:rFonts w:ascii="Arial" w:hAnsi="Arial" w:cs="Arial"/>
                <w:noProof/>
                <w:sz w:val="20"/>
                <w:szCs w:val="20"/>
              </w:rPr>
            </w:pPr>
          </w:p>
        </w:tc>
      </w:tr>
      <w:tr w:rsidR="00D95B27" w:rsidRPr="00767ABF" w14:paraId="174950DF" w14:textId="77777777" w:rsidTr="1C52E855">
        <w:trPr>
          <w:trHeight w:val="1134"/>
        </w:trPr>
        <w:tc>
          <w:tcPr>
            <w:tcW w:w="3402" w:type="dxa"/>
            <w:tcBorders>
              <w:left w:val="nil"/>
              <w:bottom w:val="single" w:sz="4" w:space="0" w:color="auto"/>
            </w:tcBorders>
            <w:tcMar>
              <w:top w:w="108" w:type="dxa"/>
              <w:bottom w:w="108" w:type="dxa"/>
            </w:tcMar>
          </w:tcPr>
          <w:p w14:paraId="697193DB" w14:textId="7C502E3D" w:rsidR="00D95B27" w:rsidRPr="00767ABF" w:rsidRDefault="00EF1E31" w:rsidP="00C62330">
            <w:pPr>
              <w:pStyle w:val="032TableBodCcopy"/>
              <w:numPr>
                <w:ilvl w:val="0"/>
                <w:numId w:val="59"/>
              </w:numPr>
              <w:rPr>
                <w:rFonts w:ascii="Arial" w:hAnsi="Arial" w:cs="Arial"/>
                <w:sz w:val="20"/>
                <w:szCs w:val="20"/>
              </w:rPr>
            </w:pPr>
            <w:r w:rsidRPr="00767ABF">
              <w:rPr>
                <w:rFonts w:ascii="Arial" w:hAnsi="Arial" w:cs="Arial"/>
                <w:sz w:val="20"/>
                <w:szCs w:val="20"/>
              </w:rPr>
              <w:lastRenderedPageBreak/>
              <w:t>Open a new incognito window and browse to the URL above.</w:t>
            </w:r>
          </w:p>
        </w:tc>
        <w:tc>
          <w:tcPr>
            <w:tcW w:w="5800" w:type="dxa"/>
            <w:tcBorders>
              <w:bottom w:val="single" w:sz="4" w:space="0" w:color="auto"/>
              <w:right w:val="nil"/>
            </w:tcBorders>
            <w:tcMar>
              <w:top w:w="108" w:type="dxa"/>
              <w:bottom w:w="108" w:type="dxa"/>
            </w:tcMar>
          </w:tcPr>
          <w:p w14:paraId="45423072" w14:textId="31B62FB0" w:rsidR="00D95B27" w:rsidRPr="00767ABF" w:rsidRDefault="00EF1E31" w:rsidP="004015E6">
            <w:pPr>
              <w:rPr>
                <w:rFonts w:ascii="Arial" w:hAnsi="Arial" w:cs="Arial"/>
                <w:noProof/>
                <w:sz w:val="20"/>
                <w:szCs w:val="20"/>
              </w:rPr>
            </w:pPr>
            <w:r w:rsidRPr="00767ABF">
              <w:rPr>
                <w:rFonts w:ascii="Arial" w:hAnsi="Arial" w:cs="Arial"/>
                <w:noProof/>
                <w:sz w:val="20"/>
                <w:szCs w:val="20"/>
              </w:rPr>
              <w:drawing>
                <wp:inline distT="0" distB="0" distL="0" distR="0" wp14:anchorId="355037DF" wp14:editId="617C440C">
                  <wp:extent cx="3545840" cy="1925320"/>
                  <wp:effectExtent l="0" t="0" r="0" b="508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545840" cy="1925320"/>
                          </a:xfrm>
                          <a:prstGeom prst="rect">
                            <a:avLst/>
                          </a:prstGeom>
                        </pic:spPr>
                      </pic:pic>
                    </a:graphicData>
                  </a:graphic>
                </wp:inline>
              </w:drawing>
            </w:r>
          </w:p>
        </w:tc>
      </w:tr>
      <w:tr w:rsidR="00EF1E31" w:rsidRPr="00767ABF" w14:paraId="3A28A006" w14:textId="77777777" w:rsidTr="1C52E855">
        <w:trPr>
          <w:trHeight w:val="1134"/>
        </w:trPr>
        <w:tc>
          <w:tcPr>
            <w:tcW w:w="9202" w:type="dxa"/>
            <w:gridSpan w:val="2"/>
            <w:tcBorders>
              <w:left w:val="nil"/>
              <w:bottom w:val="single" w:sz="4" w:space="0" w:color="auto"/>
              <w:right w:val="nil"/>
            </w:tcBorders>
            <w:tcMar>
              <w:top w:w="108" w:type="dxa"/>
              <w:bottom w:w="108" w:type="dxa"/>
            </w:tcMar>
          </w:tcPr>
          <w:p w14:paraId="2CCF3903" w14:textId="0B796907" w:rsidR="00EF1E31" w:rsidRPr="00767ABF" w:rsidRDefault="0021765B" w:rsidP="00EF1E31">
            <w:pPr>
              <w:rPr>
                <w:rFonts w:ascii="Arial" w:hAnsi="Arial" w:cs="Arial"/>
                <w:sz w:val="20"/>
                <w:szCs w:val="20"/>
              </w:rPr>
            </w:pPr>
            <w:r w:rsidRPr="00767ABF">
              <w:rPr>
                <w:rFonts w:ascii="Arial" w:hAnsi="Arial" w:cs="Arial"/>
                <w:sz w:val="20"/>
                <w:szCs w:val="20"/>
              </w:rPr>
              <w:t>Open a new tab and p</w:t>
            </w:r>
            <w:r w:rsidR="00EF1E31" w:rsidRPr="00767ABF">
              <w:rPr>
                <w:rFonts w:ascii="Arial" w:hAnsi="Arial" w:cs="Arial"/>
                <w:sz w:val="20"/>
                <w:szCs w:val="20"/>
              </w:rPr>
              <w:t>aste the URL in the incognito window but don't hit Enter yet.  Append "/</w:t>
            </w:r>
            <w:proofErr w:type="spellStart"/>
            <w:r w:rsidR="00EF1E31" w:rsidRPr="00767ABF">
              <w:rPr>
                <w:rFonts w:ascii="Arial" w:hAnsi="Arial" w:cs="Arial"/>
                <w:sz w:val="20"/>
                <w:szCs w:val="20"/>
              </w:rPr>
              <w:t>config?action</w:t>
            </w:r>
            <w:proofErr w:type="spellEnd"/>
            <w:r w:rsidR="00EF1E31" w:rsidRPr="00767ABF">
              <w:rPr>
                <w:rFonts w:ascii="Arial" w:hAnsi="Arial" w:cs="Arial"/>
                <w:sz w:val="20"/>
                <w:szCs w:val="20"/>
              </w:rPr>
              <w:t>=who" to it first.</w:t>
            </w:r>
          </w:p>
          <w:p w14:paraId="24CAF5B8" w14:textId="77777777" w:rsidR="00EF1E31" w:rsidRPr="00767ABF" w:rsidRDefault="00EF1E31" w:rsidP="00EF1E31">
            <w:pPr>
              <w:rPr>
                <w:rFonts w:ascii="Arial" w:hAnsi="Arial" w:cs="Arial"/>
                <w:sz w:val="20"/>
                <w:szCs w:val="20"/>
              </w:rPr>
            </w:pPr>
          </w:p>
          <w:p w14:paraId="637E221D" w14:textId="77777777" w:rsidR="1C52E855" w:rsidRDefault="00BC7281" w:rsidP="1C52E855">
            <w:pPr>
              <w:rPr>
                <w:rFonts w:ascii="Arial" w:hAnsi="Arial" w:cs="Arial"/>
                <w:sz w:val="20"/>
                <w:szCs w:val="20"/>
              </w:rPr>
            </w:pPr>
            <w:hyperlink r:id="rId84">
              <w:r w:rsidR="1C52E855" w:rsidRPr="1C52E855">
                <w:rPr>
                  <w:rStyle w:val="Hyperlink"/>
                  <w:rFonts w:ascii="Arial" w:hAnsi="Arial" w:cs="Arial"/>
                  <w:color w:val="000000" w:themeColor="text1"/>
                  <w:sz w:val="20"/>
                  <w:szCs w:val="20"/>
                </w:rPr>
                <w:t>https://wdflbmt0794.wdf.sap.corp:30032/uaa-security</w:t>
              </w:r>
            </w:hyperlink>
            <w:r w:rsidR="1C52E855" w:rsidRPr="1C52E855">
              <w:rPr>
                <w:rFonts w:ascii="Arial" w:hAnsi="Arial" w:cs="Arial"/>
                <w:sz w:val="20"/>
                <w:szCs w:val="20"/>
              </w:rPr>
              <w:t>/config?action=who</w:t>
            </w:r>
          </w:p>
          <w:p w14:paraId="15BEAEF1" w14:textId="3F89A796" w:rsidR="1C52E855" w:rsidRDefault="1C52E855" w:rsidP="1C52E855">
            <w:pPr>
              <w:rPr>
                <w:rFonts w:ascii="Arial" w:hAnsi="Arial" w:cs="Arial"/>
                <w:sz w:val="20"/>
                <w:szCs w:val="20"/>
              </w:rPr>
            </w:pPr>
          </w:p>
          <w:p w14:paraId="3FDDC703" w14:textId="77777777" w:rsidR="00EF1E31" w:rsidRPr="00767ABF" w:rsidRDefault="00EF1E31" w:rsidP="004015E6">
            <w:pPr>
              <w:rPr>
                <w:rFonts w:ascii="Arial" w:hAnsi="Arial" w:cs="Arial"/>
                <w:noProof/>
                <w:sz w:val="20"/>
                <w:szCs w:val="20"/>
              </w:rPr>
            </w:pPr>
          </w:p>
        </w:tc>
      </w:tr>
      <w:tr w:rsidR="00EF1E31" w:rsidRPr="00767ABF" w14:paraId="46F82FEA" w14:textId="77777777" w:rsidTr="1C52E855">
        <w:trPr>
          <w:trHeight w:val="1134"/>
        </w:trPr>
        <w:tc>
          <w:tcPr>
            <w:tcW w:w="3402" w:type="dxa"/>
            <w:tcBorders>
              <w:left w:val="nil"/>
              <w:bottom w:val="single" w:sz="4" w:space="0" w:color="auto"/>
            </w:tcBorders>
            <w:tcMar>
              <w:top w:w="108" w:type="dxa"/>
              <w:bottom w:w="108" w:type="dxa"/>
            </w:tcMar>
          </w:tcPr>
          <w:p w14:paraId="5AC56825" w14:textId="5016294E" w:rsidR="00EF1E31" w:rsidRPr="00767ABF" w:rsidRDefault="00EF1E31" w:rsidP="00C62330">
            <w:pPr>
              <w:pStyle w:val="032TableBodCcopy"/>
              <w:numPr>
                <w:ilvl w:val="0"/>
                <w:numId w:val="59"/>
              </w:numPr>
              <w:rPr>
                <w:rFonts w:ascii="Arial" w:hAnsi="Arial" w:cs="Arial"/>
                <w:sz w:val="20"/>
                <w:szCs w:val="20"/>
              </w:rPr>
            </w:pPr>
            <w:r w:rsidRPr="00767ABF">
              <w:rPr>
                <w:rFonts w:ascii="Arial" w:hAnsi="Arial" w:cs="Arial"/>
                <w:sz w:val="20"/>
                <w:szCs w:val="20"/>
              </w:rPr>
              <w:t>Replace the URL with the one above.</w:t>
            </w:r>
          </w:p>
        </w:tc>
        <w:tc>
          <w:tcPr>
            <w:tcW w:w="5800" w:type="dxa"/>
            <w:tcBorders>
              <w:bottom w:val="single" w:sz="4" w:space="0" w:color="auto"/>
              <w:right w:val="nil"/>
            </w:tcBorders>
            <w:tcMar>
              <w:top w:w="108" w:type="dxa"/>
              <w:bottom w:w="108" w:type="dxa"/>
            </w:tcMar>
          </w:tcPr>
          <w:p w14:paraId="62393020" w14:textId="4FFBE763" w:rsidR="00EF1E31" w:rsidRPr="00767ABF" w:rsidRDefault="00EF1E31" w:rsidP="004015E6">
            <w:pPr>
              <w:rPr>
                <w:rFonts w:ascii="Arial" w:hAnsi="Arial" w:cs="Arial"/>
                <w:noProof/>
                <w:sz w:val="20"/>
                <w:szCs w:val="20"/>
              </w:rPr>
            </w:pPr>
            <w:r w:rsidRPr="00767ABF">
              <w:rPr>
                <w:rFonts w:ascii="Arial" w:hAnsi="Arial" w:cs="Arial"/>
                <w:noProof/>
                <w:sz w:val="20"/>
                <w:szCs w:val="20"/>
              </w:rPr>
              <w:drawing>
                <wp:inline distT="0" distB="0" distL="0" distR="0" wp14:anchorId="0DE8AB5E" wp14:editId="3202E5EE">
                  <wp:extent cx="3545840" cy="1109345"/>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545840" cy="1109345"/>
                          </a:xfrm>
                          <a:prstGeom prst="rect">
                            <a:avLst/>
                          </a:prstGeom>
                        </pic:spPr>
                      </pic:pic>
                    </a:graphicData>
                  </a:graphic>
                </wp:inline>
              </w:drawing>
            </w:r>
          </w:p>
        </w:tc>
      </w:tr>
      <w:tr w:rsidR="00EF1E31" w:rsidRPr="00767ABF" w14:paraId="0B937773" w14:textId="77777777" w:rsidTr="1C52E855">
        <w:trPr>
          <w:trHeight w:val="1134"/>
        </w:trPr>
        <w:tc>
          <w:tcPr>
            <w:tcW w:w="3402" w:type="dxa"/>
            <w:tcBorders>
              <w:left w:val="nil"/>
              <w:bottom w:val="single" w:sz="4" w:space="0" w:color="auto"/>
            </w:tcBorders>
            <w:tcMar>
              <w:top w:w="108" w:type="dxa"/>
              <w:bottom w:w="108" w:type="dxa"/>
            </w:tcMar>
          </w:tcPr>
          <w:p w14:paraId="265D4A6F" w14:textId="5EBE8B60" w:rsidR="00EF1E31" w:rsidRPr="00767ABF" w:rsidRDefault="00EF1E31" w:rsidP="00C62330">
            <w:pPr>
              <w:pStyle w:val="032TableBodCcopy"/>
              <w:numPr>
                <w:ilvl w:val="0"/>
                <w:numId w:val="59"/>
              </w:numPr>
              <w:rPr>
                <w:rFonts w:ascii="Arial" w:hAnsi="Arial" w:cs="Arial"/>
                <w:sz w:val="20"/>
                <w:szCs w:val="20"/>
              </w:rPr>
            </w:pPr>
            <w:r w:rsidRPr="00767ABF">
              <w:rPr>
                <w:rFonts w:ascii="Arial" w:hAnsi="Arial" w:cs="Arial"/>
                <w:sz w:val="20"/>
                <w:szCs w:val="20"/>
              </w:rPr>
              <w:lastRenderedPageBreak/>
              <w:t>This time log in with the following.</w:t>
            </w:r>
          </w:p>
          <w:p w14:paraId="06498E84" w14:textId="77777777" w:rsidR="00EF1E31" w:rsidRPr="00767ABF" w:rsidRDefault="00EF1E31" w:rsidP="00EF1E31">
            <w:pPr>
              <w:pStyle w:val="032TableBodCcopy"/>
              <w:rPr>
                <w:rFonts w:ascii="Arial" w:hAnsi="Arial" w:cs="Arial"/>
                <w:sz w:val="20"/>
                <w:szCs w:val="20"/>
              </w:rPr>
            </w:pPr>
          </w:p>
          <w:p w14:paraId="27F7ED19" w14:textId="77777777" w:rsidR="00EF1E31" w:rsidRPr="00767ABF" w:rsidRDefault="00EF1E31" w:rsidP="00EF1E31">
            <w:pPr>
              <w:pStyle w:val="032TableBodCcopy"/>
              <w:ind w:left="360"/>
              <w:rPr>
                <w:rFonts w:ascii="Arial" w:hAnsi="Arial" w:cs="Arial"/>
                <w:sz w:val="20"/>
                <w:szCs w:val="20"/>
              </w:rPr>
            </w:pPr>
            <w:r w:rsidRPr="00767ABF">
              <w:rPr>
                <w:rFonts w:ascii="Arial" w:hAnsi="Arial" w:cs="Arial"/>
                <w:sz w:val="20"/>
                <w:szCs w:val="20"/>
              </w:rPr>
              <w:t xml:space="preserve">User: </w:t>
            </w:r>
            <w:r w:rsidRPr="00767ABF">
              <w:rPr>
                <w:rFonts w:ascii="Arial" w:hAnsi="Arial" w:cs="Arial"/>
                <w:b/>
                <w:sz w:val="20"/>
                <w:szCs w:val="20"/>
              </w:rPr>
              <w:t>DAT368</w:t>
            </w:r>
            <w:r w:rsidRPr="00767ABF">
              <w:rPr>
                <w:rFonts w:ascii="Arial" w:hAnsi="Arial" w:cs="Arial"/>
                <w:sz w:val="20"/>
                <w:szCs w:val="20"/>
              </w:rPr>
              <w:t xml:space="preserve"> </w:t>
            </w:r>
          </w:p>
          <w:p w14:paraId="017A1F66" w14:textId="610CFEEF" w:rsidR="00EF1E31" w:rsidRPr="00767ABF" w:rsidRDefault="00EF1E31" w:rsidP="00EF1E31">
            <w:pPr>
              <w:pStyle w:val="032TableBodCcopy"/>
              <w:ind w:left="360"/>
              <w:rPr>
                <w:rFonts w:ascii="Arial" w:hAnsi="Arial" w:cs="Arial"/>
                <w:sz w:val="20"/>
                <w:szCs w:val="20"/>
              </w:rPr>
            </w:pPr>
            <w:r w:rsidRPr="00767ABF">
              <w:rPr>
                <w:rFonts w:ascii="Arial" w:hAnsi="Arial" w:cs="Arial"/>
                <w:sz w:val="20"/>
                <w:szCs w:val="20"/>
              </w:rPr>
              <w:t xml:space="preserve">Password: </w:t>
            </w:r>
            <w:r w:rsidRPr="00767ABF">
              <w:rPr>
                <w:rFonts w:ascii="Arial" w:hAnsi="Arial" w:cs="Arial"/>
                <w:b/>
                <w:sz w:val="20"/>
                <w:szCs w:val="20"/>
              </w:rPr>
              <w:t>WelcomeSAP2018</w:t>
            </w:r>
          </w:p>
        </w:tc>
        <w:tc>
          <w:tcPr>
            <w:tcW w:w="5800" w:type="dxa"/>
            <w:tcBorders>
              <w:bottom w:val="single" w:sz="4" w:space="0" w:color="auto"/>
              <w:right w:val="nil"/>
            </w:tcBorders>
            <w:tcMar>
              <w:top w:w="108" w:type="dxa"/>
              <w:bottom w:w="108" w:type="dxa"/>
            </w:tcMar>
          </w:tcPr>
          <w:p w14:paraId="45132C33" w14:textId="3B3BB0DD" w:rsidR="00EF1E31" w:rsidRPr="00767ABF" w:rsidRDefault="00EF1E31" w:rsidP="004015E6">
            <w:pPr>
              <w:rPr>
                <w:rFonts w:ascii="Arial" w:hAnsi="Arial" w:cs="Arial"/>
                <w:noProof/>
                <w:sz w:val="20"/>
                <w:szCs w:val="20"/>
              </w:rPr>
            </w:pPr>
            <w:r w:rsidRPr="00767ABF">
              <w:rPr>
                <w:rFonts w:ascii="Arial" w:hAnsi="Arial" w:cs="Arial"/>
                <w:noProof/>
                <w:sz w:val="20"/>
                <w:szCs w:val="20"/>
              </w:rPr>
              <w:drawing>
                <wp:inline distT="0" distB="0" distL="0" distR="0" wp14:anchorId="7BFCEC77" wp14:editId="31089DCC">
                  <wp:extent cx="3545840" cy="2787015"/>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545840" cy="2787015"/>
                          </a:xfrm>
                          <a:prstGeom prst="rect">
                            <a:avLst/>
                          </a:prstGeom>
                        </pic:spPr>
                      </pic:pic>
                    </a:graphicData>
                  </a:graphic>
                </wp:inline>
              </w:drawing>
            </w:r>
          </w:p>
        </w:tc>
      </w:tr>
      <w:tr w:rsidR="00EF1E31" w:rsidRPr="00767ABF" w14:paraId="602501B0" w14:textId="77777777" w:rsidTr="1C52E855">
        <w:trPr>
          <w:trHeight w:val="1134"/>
        </w:trPr>
        <w:tc>
          <w:tcPr>
            <w:tcW w:w="3402" w:type="dxa"/>
            <w:tcBorders>
              <w:left w:val="nil"/>
              <w:bottom w:val="single" w:sz="4" w:space="0" w:color="auto"/>
            </w:tcBorders>
            <w:tcMar>
              <w:top w:w="108" w:type="dxa"/>
              <w:bottom w:w="108" w:type="dxa"/>
            </w:tcMar>
          </w:tcPr>
          <w:p w14:paraId="3F186296" w14:textId="5C659F0D" w:rsidR="00EF1E31" w:rsidRPr="00767ABF" w:rsidRDefault="00EF1E31" w:rsidP="00C62330">
            <w:pPr>
              <w:pStyle w:val="032TableBodCcopy"/>
              <w:numPr>
                <w:ilvl w:val="0"/>
                <w:numId w:val="59"/>
              </w:numPr>
              <w:rPr>
                <w:rFonts w:ascii="Arial" w:hAnsi="Arial" w:cs="Arial"/>
                <w:sz w:val="20"/>
                <w:szCs w:val="20"/>
              </w:rPr>
            </w:pPr>
            <w:r w:rsidRPr="00767ABF">
              <w:rPr>
                <w:rFonts w:ascii="Arial" w:hAnsi="Arial" w:cs="Arial"/>
                <w:sz w:val="20"/>
                <w:szCs w:val="20"/>
              </w:rPr>
              <w:t xml:space="preserve">Verify that the </w:t>
            </w:r>
            <w:r w:rsidRPr="00767ABF">
              <w:rPr>
                <w:rFonts w:ascii="Arial" w:hAnsi="Arial" w:cs="Arial"/>
                <w:b/>
                <w:sz w:val="20"/>
                <w:szCs w:val="20"/>
              </w:rPr>
              <w:t>DAT368.view</w:t>
            </w:r>
            <w:r w:rsidRPr="00767ABF">
              <w:rPr>
                <w:rFonts w:ascii="Arial" w:hAnsi="Arial" w:cs="Arial"/>
                <w:sz w:val="20"/>
                <w:szCs w:val="20"/>
              </w:rPr>
              <w:t xml:space="preserve"> and </w:t>
            </w:r>
            <w:r w:rsidRPr="00767ABF">
              <w:rPr>
                <w:rFonts w:ascii="Arial" w:hAnsi="Arial" w:cs="Arial"/>
                <w:b/>
                <w:sz w:val="20"/>
                <w:szCs w:val="20"/>
              </w:rPr>
              <w:t>DAT368.create</w:t>
            </w:r>
            <w:r w:rsidRPr="00767ABF">
              <w:rPr>
                <w:rFonts w:ascii="Arial" w:hAnsi="Arial" w:cs="Arial"/>
                <w:sz w:val="20"/>
                <w:szCs w:val="20"/>
              </w:rPr>
              <w:t xml:space="preserve"> authorities are in the authorities array.  This confirms that the user has the proper role collection.</w:t>
            </w:r>
          </w:p>
        </w:tc>
        <w:tc>
          <w:tcPr>
            <w:tcW w:w="5800" w:type="dxa"/>
            <w:tcBorders>
              <w:bottom w:val="single" w:sz="4" w:space="0" w:color="auto"/>
              <w:right w:val="nil"/>
            </w:tcBorders>
            <w:tcMar>
              <w:top w:w="108" w:type="dxa"/>
              <w:bottom w:w="108" w:type="dxa"/>
            </w:tcMar>
          </w:tcPr>
          <w:p w14:paraId="258AFD52" w14:textId="090579F5" w:rsidR="00EF1E31" w:rsidRPr="00767ABF" w:rsidRDefault="00EF1E31" w:rsidP="004015E6">
            <w:pPr>
              <w:rPr>
                <w:rFonts w:ascii="Arial" w:hAnsi="Arial" w:cs="Arial"/>
                <w:noProof/>
                <w:sz w:val="20"/>
                <w:szCs w:val="20"/>
              </w:rPr>
            </w:pPr>
            <w:r w:rsidRPr="00767ABF">
              <w:rPr>
                <w:rFonts w:ascii="Arial" w:hAnsi="Arial" w:cs="Arial"/>
                <w:noProof/>
                <w:sz w:val="20"/>
                <w:szCs w:val="20"/>
              </w:rPr>
              <w:drawing>
                <wp:inline distT="0" distB="0" distL="0" distR="0" wp14:anchorId="322468D9" wp14:editId="39D71331">
                  <wp:extent cx="3545840" cy="1393825"/>
                  <wp:effectExtent l="0" t="0" r="0" b="317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545840" cy="1393825"/>
                          </a:xfrm>
                          <a:prstGeom prst="rect">
                            <a:avLst/>
                          </a:prstGeom>
                        </pic:spPr>
                      </pic:pic>
                    </a:graphicData>
                  </a:graphic>
                </wp:inline>
              </w:drawing>
            </w:r>
          </w:p>
        </w:tc>
      </w:tr>
      <w:tr w:rsidR="00007903" w:rsidRPr="00767ABF" w14:paraId="1AC8B911" w14:textId="77777777" w:rsidTr="1C52E855">
        <w:trPr>
          <w:trHeight w:val="1134"/>
        </w:trPr>
        <w:tc>
          <w:tcPr>
            <w:tcW w:w="3402" w:type="dxa"/>
            <w:tcBorders>
              <w:left w:val="nil"/>
              <w:bottom w:val="single" w:sz="4" w:space="0" w:color="auto"/>
            </w:tcBorders>
            <w:tcMar>
              <w:top w:w="108" w:type="dxa"/>
              <w:bottom w:w="108" w:type="dxa"/>
            </w:tcMar>
          </w:tcPr>
          <w:p w14:paraId="03BDCA2D" w14:textId="3729B8BC" w:rsidR="00007903" w:rsidRPr="00767ABF" w:rsidRDefault="00007903" w:rsidP="00C62330">
            <w:pPr>
              <w:pStyle w:val="032TableBodCcopy"/>
              <w:numPr>
                <w:ilvl w:val="0"/>
                <w:numId w:val="59"/>
              </w:numPr>
              <w:rPr>
                <w:rFonts w:ascii="Arial" w:hAnsi="Arial" w:cs="Arial"/>
                <w:sz w:val="20"/>
                <w:szCs w:val="20"/>
              </w:rPr>
            </w:pPr>
            <w:r w:rsidRPr="00767ABF">
              <w:rPr>
                <w:rFonts w:ascii="Arial" w:hAnsi="Arial" w:cs="Arial"/>
                <w:sz w:val="20"/>
                <w:szCs w:val="20"/>
              </w:rPr>
              <w:t>Close this incognito window.</w:t>
            </w:r>
          </w:p>
        </w:tc>
        <w:tc>
          <w:tcPr>
            <w:tcW w:w="5800" w:type="dxa"/>
            <w:tcBorders>
              <w:bottom w:val="single" w:sz="4" w:space="0" w:color="auto"/>
              <w:right w:val="nil"/>
            </w:tcBorders>
            <w:tcMar>
              <w:top w:w="108" w:type="dxa"/>
              <w:bottom w:w="108" w:type="dxa"/>
            </w:tcMar>
          </w:tcPr>
          <w:p w14:paraId="2301E55C" w14:textId="21D59E09" w:rsidR="00007903" w:rsidRPr="00767ABF" w:rsidRDefault="00007903" w:rsidP="004015E6">
            <w:pPr>
              <w:rPr>
                <w:rFonts w:ascii="Arial" w:hAnsi="Arial" w:cs="Arial"/>
                <w:noProof/>
                <w:sz w:val="20"/>
                <w:szCs w:val="20"/>
              </w:rPr>
            </w:pPr>
            <w:r w:rsidRPr="00767ABF">
              <w:rPr>
                <w:rFonts w:ascii="Arial" w:hAnsi="Arial" w:cs="Arial"/>
                <w:noProof/>
                <w:sz w:val="20"/>
                <w:szCs w:val="20"/>
              </w:rPr>
              <w:drawing>
                <wp:inline distT="0" distB="0" distL="0" distR="0" wp14:anchorId="1B1C76DE" wp14:editId="2E08F3F2">
                  <wp:extent cx="1892300" cy="876300"/>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892300" cy="876300"/>
                          </a:xfrm>
                          <a:prstGeom prst="rect">
                            <a:avLst/>
                          </a:prstGeom>
                        </pic:spPr>
                      </pic:pic>
                    </a:graphicData>
                  </a:graphic>
                </wp:inline>
              </w:drawing>
            </w:r>
          </w:p>
        </w:tc>
      </w:tr>
    </w:tbl>
    <w:p w14:paraId="56FE7D2E" w14:textId="0EBAA152" w:rsidR="00A359D9" w:rsidRPr="00767ABF" w:rsidRDefault="00A359D9" w:rsidP="00A359D9">
      <w:pPr>
        <w:pStyle w:val="Heading1"/>
        <w:widowControl w:val="0"/>
        <w:rPr>
          <w:rFonts w:ascii="Arial" w:hAnsi="Arial" w:cs="Arial"/>
          <w:sz w:val="20"/>
          <w:szCs w:val="20"/>
        </w:rPr>
      </w:pPr>
      <w:bookmarkStart w:id="173" w:name="_Toc523398281"/>
      <w:bookmarkStart w:id="174" w:name="Exercise_2"/>
      <w:r w:rsidRPr="00767ABF">
        <w:rPr>
          <w:rFonts w:ascii="Arial" w:hAnsi="Arial" w:cs="Arial"/>
          <w:sz w:val="20"/>
          <w:szCs w:val="20"/>
        </w:rPr>
        <w:t>Exercise 2</w:t>
      </w:r>
      <w:bookmarkEnd w:id="173"/>
    </w:p>
    <w:p w14:paraId="100F8CA7" w14:textId="10B0E7AF" w:rsidR="00C0501A" w:rsidRPr="00767ABF" w:rsidRDefault="00C0501A" w:rsidP="00C0501A">
      <w:pPr>
        <w:pStyle w:val="Heading2"/>
        <w:rPr>
          <w:rFonts w:ascii="Arial" w:hAnsi="Arial" w:cs="Arial"/>
          <w:sz w:val="20"/>
          <w:szCs w:val="20"/>
        </w:rPr>
      </w:pPr>
      <w:bookmarkStart w:id="175" w:name="_Toc523398282"/>
      <w:bookmarkEnd w:id="174"/>
      <w:r w:rsidRPr="00767ABF">
        <w:rPr>
          <w:rFonts w:ascii="Arial" w:hAnsi="Arial" w:cs="Arial"/>
          <w:sz w:val="20"/>
          <w:szCs w:val="20"/>
        </w:rPr>
        <w:t>Exercise 2.</w:t>
      </w:r>
      <w:r w:rsidR="00A359D9" w:rsidRPr="00767ABF">
        <w:rPr>
          <w:rFonts w:ascii="Arial" w:hAnsi="Arial" w:cs="Arial"/>
          <w:sz w:val="20"/>
          <w:szCs w:val="20"/>
        </w:rPr>
        <w:t>1</w:t>
      </w:r>
      <w:r w:rsidRPr="00767ABF">
        <w:rPr>
          <w:rFonts w:ascii="Arial" w:hAnsi="Arial" w:cs="Arial"/>
          <w:sz w:val="20"/>
          <w:szCs w:val="20"/>
        </w:rPr>
        <w:t xml:space="preserve">: </w:t>
      </w:r>
      <w:r w:rsidR="004B62FD" w:rsidRPr="00767ABF">
        <w:rPr>
          <w:rFonts w:ascii="Arial" w:hAnsi="Arial" w:cs="Arial"/>
          <w:sz w:val="20"/>
          <w:szCs w:val="20"/>
        </w:rPr>
        <w:t xml:space="preserve">Building </w:t>
      </w:r>
      <w:r w:rsidR="00C37C31" w:rsidRPr="00767ABF">
        <w:rPr>
          <w:rFonts w:ascii="Arial" w:hAnsi="Arial" w:cs="Arial"/>
          <w:sz w:val="20"/>
          <w:szCs w:val="20"/>
        </w:rPr>
        <w:t>an MTAR</w:t>
      </w:r>
      <w:bookmarkEnd w:id="175"/>
    </w:p>
    <w:p w14:paraId="00F6F38F" w14:textId="40FD1DFC" w:rsidR="00C0501A" w:rsidRPr="00767ABF" w:rsidRDefault="00C0501A" w:rsidP="00C0501A">
      <w:pPr>
        <w:rPr>
          <w:rFonts w:ascii="Arial" w:hAnsi="Arial" w:cs="Arial"/>
          <w:sz w:val="20"/>
          <w:szCs w:val="20"/>
        </w:rPr>
      </w:pPr>
      <w:r w:rsidRPr="00767ABF">
        <w:rPr>
          <w:rFonts w:ascii="Arial" w:hAnsi="Arial" w:cs="Arial"/>
          <w:sz w:val="20"/>
          <w:szCs w:val="20"/>
        </w:rPr>
        <w:t>At this point we've been using the Web</w:t>
      </w:r>
      <w:r w:rsidR="00026DF9" w:rsidRPr="00767ABF">
        <w:rPr>
          <w:rFonts w:ascii="Arial" w:hAnsi="Arial" w:cs="Arial"/>
          <w:sz w:val="20"/>
          <w:szCs w:val="20"/>
        </w:rPr>
        <w:t xml:space="preserve"> </w:t>
      </w:r>
      <w:r w:rsidRPr="00767ABF">
        <w:rPr>
          <w:rFonts w:ascii="Arial" w:hAnsi="Arial" w:cs="Arial"/>
          <w:sz w:val="20"/>
          <w:szCs w:val="20"/>
        </w:rPr>
        <w:t>IDE to build the Database container and the XS CLI to create the authorization service instance.  If the Web</w:t>
      </w:r>
      <w:r w:rsidR="00026DF9" w:rsidRPr="00767ABF">
        <w:rPr>
          <w:rFonts w:ascii="Arial" w:hAnsi="Arial" w:cs="Arial"/>
          <w:sz w:val="20"/>
          <w:szCs w:val="20"/>
        </w:rPr>
        <w:t xml:space="preserve"> </w:t>
      </w:r>
      <w:r w:rsidRPr="00767ABF">
        <w:rPr>
          <w:rFonts w:ascii="Arial" w:hAnsi="Arial" w:cs="Arial"/>
          <w:sz w:val="20"/>
          <w:szCs w:val="20"/>
        </w:rPr>
        <w:t>IDE could support the Python module type then we would be able to use it to build the python module from within the Web</w:t>
      </w:r>
      <w:r w:rsidR="00026DF9" w:rsidRPr="00767ABF">
        <w:rPr>
          <w:rFonts w:ascii="Arial" w:hAnsi="Arial" w:cs="Arial"/>
          <w:sz w:val="20"/>
          <w:szCs w:val="20"/>
        </w:rPr>
        <w:t xml:space="preserve"> </w:t>
      </w:r>
      <w:r w:rsidRPr="00767ABF">
        <w:rPr>
          <w:rFonts w:ascii="Arial" w:hAnsi="Arial" w:cs="Arial"/>
          <w:sz w:val="20"/>
          <w:szCs w:val="20"/>
        </w:rPr>
        <w:t>IDE.  As of the time this workshop was created, this was not possible.</w:t>
      </w:r>
    </w:p>
    <w:p w14:paraId="1CEA7192" w14:textId="77777777" w:rsidR="00C0501A" w:rsidRPr="00767ABF" w:rsidRDefault="00C0501A" w:rsidP="00C0501A">
      <w:pPr>
        <w:rPr>
          <w:rFonts w:ascii="Arial" w:hAnsi="Arial" w:cs="Arial"/>
          <w:sz w:val="20"/>
          <w:szCs w:val="20"/>
        </w:rPr>
      </w:pPr>
    </w:p>
    <w:p w14:paraId="69139F7E" w14:textId="77777777" w:rsidR="00C0501A" w:rsidRPr="00767ABF" w:rsidRDefault="00C0501A" w:rsidP="00C0501A">
      <w:pPr>
        <w:rPr>
          <w:rFonts w:ascii="Arial" w:hAnsi="Arial" w:cs="Arial"/>
          <w:sz w:val="20"/>
          <w:szCs w:val="20"/>
        </w:rPr>
      </w:pPr>
      <w:r w:rsidRPr="00767ABF">
        <w:rPr>
          <w:rFonts w:ascii="Arial" w:hAnsi="Arial" w:cs="Arial"/>
          <w:sz w:val="20"/>
          <w:szCs w:val="20"/>
        </w:rPr>
        <w:t xml:space="preserve">In order to get around this limitation we will use a command line tool to build the project's </w:t>
      </w:r>
      <w:proofErr w:type="spellStart"/>
      <w:r w:rsidRPr="00767ABF">
        <w:rPr>
          <w:rFonts w:ascii="Arial" w:hAnsi="Arial" w:cs="Arial"/>
          <w:sz w:val="20"/>
          <w:szCs w:val="20"/>
        </w:rPr>
        <w:t>mtar</w:t>
      </w:r>
      <w:proofErr w:type="spellEnd"/>
      <w:r w:rsidRPr="00767ABF">
        <w:rPr>
          <w:rFonts w:ascii="Arial" w:hAnsi="Arial" w:cs="Arial"/>
          <w:sz w:val="20"/>
          <w:szCs w:val="20"/>
        </w:rPr>
        <w:t xml:space="preserve"> file and deploy it with the </w:t>
      </w:r>
      <w:proofErr w:type="spellStart"/>
      <w:r w:rsidRPr="00767ABF">
        <w:rPr>
          <w:rFonts w:ascii="Arial" w:hAnsi="Arial" w:cs="Arial"/>
          <w:sz w:val="20"/>
          <w:szCs w:val="20"/>
        </w:rPr>
        <w:t>xs</w:t>
      </w:r>
      <w:proofErr w:type="spellEnd"/>
      <w:r w:rsidRPr="00767ABF">
        <w:rPr>
          <w:rFonts w:ascii="Arial" w:hAnsi="Arial" w:cs="Arial"/>
          <w:sz w:val="20"/>
          <w:szCs w:val="20"/>
        </w:rPr>
        <w:t xml:space="preserve"> cli.  This gives us more control over the deploy process and will also work with the python module type.</w:t>
      </w:r>
    </w:p>
    <w:p w14:paraId="30DA859F" w14:textId="43DA3302" w:rsidR="00C0501A" w:rsidRPr="00767ABF" w:rsidRDefault="00C0501A" w:rsidP="00250B12">
      <w:pPr>
        <w:rPr>
          <w:rFonts w:ascii="Arial" w:hAnsi="Arial" w:cs="Arial"/>
          <w:sz w:val="20"/>
          <w:szCs w:val="20"/>
        </w:rPr>
      </w:pPr>
    </w:p>
    <w:p w14:paraId="24E3A2C7" w14:textId="217776FD" w:rsidR="00250B12" w:rsidRPr="00767ABF" w:rsidRDefault="00250B12" w:rsidP="00250B12">
      <w:pPr>
        <w:rPr>
          <w:rFonts w:ascii="Arial" w:hAnsi="Arial" w:cs="Arial"/>
          <w:sz w:val="20"/>
          <w:szCs w:val="20"/>
        </w:rPr>
      </w:pPr>
      <w:r w:rsidRPr="00767ABF">
        <w:rPr>
          <w:rFonts w:ascii="Arial" w:hAnsi="Arial" w:cs="Arial"/>
          <w:sz w:val="20"/>
          <w:szCs w:val="20"/>
        </w:rPr>
        <w:lastRenderedPageBreak/>
        <w:t xml:space="preserve">But first, </w:t>
      </w:r>
      <w:r w:rsidR="006905E7" w:rsidRPr="00767ABF">
        <w:rPr>
          <w:rFonts w:ascii="Arial" w:hAnsi="Arial" w:cs="Arial"/>
          <w:sz w:val="20"/>
          <w:szCs w:val="20"/>
        </w:rPr>
        <w:t xml:space="preserve">if you followed Exercise 1, </w:t>
      </w:r>
      <w:r w:rsidRPr="00767ABF">
        <w:rPr>
          <w:rFonts w:ascii="Arial" w:hAnsi="Arial" w:cs="Arial"/>
          <w:sz w:val="20"/>
          <w:szCs w:val="20"/>
        </w:rPr>
        <w:t>let’s remove the HDI container we created earlier.</w:t>
      </w:r>
      <w:r w:rsidR="002E0FB9" w:rsidRPr="00767ABF">
        <w:rPr>
          <w:rFonts w:ascii="Arial" w:hAnsi="Arial" w:cs="Arial"/>
          <w:sz w:val="20"/>
          <w:szCs w:val="20"/>
        </w:rPr>
        <w:t xml:space="preserve">  Otherwise </w:t>
      </w:r>
      <w:r w:rsidR="0008618A" w:rsidRPr="00767ABF">
        <w:rPr>
          <w:rFonts w:ascii="Arial" w:hAnsi="Arial" w:cs="Arial"/>
          <w:sz w:val="20"/>
          <w:szCs w:val="20"/>
        </w:rPr>
        <w:t xml:space="preserve">skip the </w:t>
      </w:r>
      <w:hyperlink w:anchor="MTA_Builder" w:history="1">
        <w:r w:rsidR="0008618A" w:rsidRPr="00767ABF">
          <w:rPr>
            <w:rStyle w:val="Hyperlink"/>
            <w:rFonts w:ascii="Arial" w:hAnsi="Arial" w:cs="Arial"/>
            <w:sz w:val="20"/>
            <w:szCs w:val="20"/>
          </w:rPr>
          <w:t>next two steps</w:t>
        </w:r>
      </w:hyperlink>
      <w:r w:rsidR="0008618A" w:rsidRPr="00767ABF">
        <w:rPr>
          <w:rFonts w:ascii="Arial" w:hAnsi="Arial" w:cs="Arial"/>
          <w:sz w:val="20"/>
          <w:szCs w:val="20"/>
        </w:rPr>
        <w:t>.</w:t>
      </w:r>
    </w:p>
    <w:p w14:paraId="03F08EDA" w14:textId="77777777" w:rsidR="008A34B6" w:rsidRPr="00767ABF" w:rsidRDefault="008A34B6">
      <w:pPr>
        <w:rPr>
          <w:rFonts w:cs="Arial"/>
          <w:szCs w:val="20"/>
        </w:rPr>
        <w:pPrChange w:id="176" w:author="Lunde, Andrew" w:date="2018-08-02T16:59:00Z">
          <w:pPr>
            <w:pStyle w:val="020BulletIndent1"/>
            <w:numPr>
              <w:numId w:val="0"/>
            </w:numPr>
            <w:ind w:left="0" w:firstLine="0"/>
          </w:pPr>
        </w:pPrChange>
      </w:pPr>
    </w:p>
    <w:p w14:paraId="593DF1A7" w14:textId="681EB93F" w:rsidR="008F3DBF" w:rsidRPr="00767ABF" w:rsidRDefault="008F3DBF" w:rsidP="00C0501A">
      <w:pPr>
        <w:pStyle w:val="02BodyCopy"/>
        <w:rPr>
          <w:rFonts w:ascii="Arial" w:hAnsi="Arial" w:cs="Arial"/>
          <w:sz w:val="20"/>
        </w:rPr>
      </w:pPr>
      <w:r w:rsidRPr="00767ABF">
        <w:rPr>
          <w:rFonts w:ascii="Arial" w:hAnsi="Arial" w:cs="Arial"/>
          <w:sz w:val="20"/>
        </w:rPr>
        <w:t xml:space="preserve">Time Check: Exercise 2 builds the project without the python module being enabled.  If you want to save time and are familiar with building an MTAR file you can skip to </w:t>
      </w:r>
      <w:hyperlink w:anchor="Exercise_3" w:history="1">
        <w:r w:rsidRPr="00767ABF">
          <w:rPr>
            <w:rStyle w:val="Hyperlink"/>
            <w:rFonts w:ascii="Arial" w:hAnsi="Arial" w:cs="Arial"/>
            <w:sz w:val="20"/>
          </w:rPr>
          <w:t>Exercise 3</w:t>
        </w:r>
      </w:hyperlink>
      <w:r w:rsidRPr="00767ABF">
        <w:rPr>
          <w:rFonts w:ascii="Arial" w:hAnsi="Arial" w:cs="Arial"/>
          <w:sz w:val="20"/>
        </w:rPr>
        <w:t>.</w:t>
      </w:r>
    </w:p>
    <w:p w14:paraId="32E5A392" w14:textId="77777777" w:rsidR="008F3DBF" w:rsidRPr="00767ABF" w:rsidRDefault="008F3DBF" w:rsidP="00C0501A">
      <w:pPr>
        <w:pStyle w:val="02BodyCopy"/>
        <w:rPr>
          <w:rFonts w:ascii="Arial" w:hAnsi="Arial" w:cs="Arial"/>
          <w:sz w:val="20"/>
        </w:rPr>
      </w:pPr>
    </w:p>
    <w:p w14:paraId="1EE7D91A" w14:textId="386C6EDB" w:rsidR="00C0501A" w:rsidRPr="00767ABF" w:rsidRDefault="00C0501A" w:rsidP="00C0501A">
      <w:pPr>
        <w:pStyle w:val="02BodyCopy"/>
        <w:rPr>
          <w:rFonts w:ascii="Arial" w:hAnsi="Arial" w:cs="Arial"/>
          <w:sz w:val="20"/>
          <w:lang w:val="en-US"/>
        </w:rPr>
      </w:pPr>
      <w:r w:rsidRPr="00767ABF">
        <w:rPr>
          <w:rFonts w:ascii="Arial" w:hAnsi="Arial" w:cs="Arial"/>
          <w:sz w:val="20"/>
        </w:rPr>
        <w:t>Return to the Putty console window</w:t>
      </w:r>
      <w:r w:rsidR="004878CC" w:rsidRPr="00767ABF">
        <w:rPr>
          <w:rFonts w:ascii="Arial" w:hAnsi="Arial" w:cs="Arial"/>
          <w:sz w:val="20"/>
        </w:rPr>
        <w:t>.</w:t>
      </w:r>
      <w:r w:rsidRPr="00767ABF">
        <w:rPr>
          <w:rFonts w:ascii="Arial" w:hAnsi="Arial" w:cs="Arial"/>
          <w:sz w:val="20"/>
          <w:lang w:val="en-US"/>
        </w:rPr>
        <w:br/>
      </w:r>
    </w:p>
    <w:tbl>
      <w:tblPr>
        <w:tblStyle w:val="TableGrid"/>
        <w:tblW w:w="9974" w:type="dxa"/>
        <w:tblInd w:w="108" w:type="dxa"/>
        <w:tblLayout w:type="fixed"/>
        <w:tblLook w:val="04A0" w:firstRow="1" w:lastRow="0" w:firstColumn="1" w:lastColumn="0" w:noHBand="0" w:noVBand="1"/>
      </w:tblPr>
      <w:tblGrid>
        <w:gridCol w:w="3402"/>
        <w:gridCol w:w="5800"/>
        <w:gridCol w:w="772"/>
      </w:tblGrid>
      <w:tr w:rsidR="00C0501A" w:rsidRPr="00767ABF" w14:paraId="079807F4" w14:textId="77777777" w:rsidTr="00CD7229">
        <w:trPr>
          <w:gridAfter w:val="1"/>
          <w:wAfter w:w="772" w:type="dxa"/>
          <w:trHeight w:val="583"/>
        </w:trPr>
        <w:tc>
          <w:tcPr>
            <w:tcW w:w="3402" w:type="dxa"/>
            <w:tcBorders>
              <w:top w:val="nil"/>
              <w:left w:val="nil"/>
              <w:bottom w:val="single" w:sz="18" w:space="0" w:color="auto"/>
              <w:right w:val="single" w:sz="4" w:space="0" w:color="auto"/>
            </w:tcBorders>
            <w:shd w:val="clear" w:color="auto" w:fill="F0AB00"/>
            <w:tcMar>
              <w:top w:w="0" w:type="dxa"/>
              <w:bottom w:w="0" w:type="dxa"/>
            </w:tcMar>
            <w:vAlign w:val="center"/>
          </w:tcPr>
          <w:p w14:paraId="3F808A2B" w14:textId="77777777" w:rsidR="00C0501A" w:rsidRPr="00767ABF" w:rsidRDefault="00C0501A" w:rsidP="00F5228E">
            <w:pPr>
              <w:pStyle w:val="03TableHeadline"/>
              <w:rPr>
                <w:rFonts w:ascii="Arial" w:hAnsi="Arial" w:cs="Arial"/>
                <w:sz w:val="20"/>
                <w:szCs w:val="20"/>
              </w:rPr>
            </w:pPr>
            <w:r w:rsidRPr="00767ABF">
              <w:rPr>
                <w:rFonts w:ascii="Arial" w:hAnsi="Arial" w:cs="Arial"/>
                <w:sz w:val="20"/>
                <w:szCs w:val="20"/>
              </w:rPr>
              <w:t>Explanation</w:t>
            </w:r>
          </w:p>
        </w:tc>
        <w:tc>
          <w:tcPr>
            <w:tcW w:w="5800" w:type="dxa"/>
            <w:tcBorders>
              <w:top w:val="nil"/>
              <w:left w:val="single" w:sz="4" w:space="0" w:color="auto"/>
              <w:bottom w:val="single" w:sz="18" w:space="0" w:color="auto"/>
              <w:right w:val="nil"/>
            </w:tcBorders>
            <w:shd w:val="clear" w:color="auto" w:fill="F0AB00"/>
            <w:tcMar>
              <w:top w:w="0" w:type="dxa"/>
              <w:bottom w:w="0" w:type="dxa"/>
            </w:tcMar>
            <w:vAlign w:val="center"/>
          </w:tcPr>
          <w:p w14:paraId="414177A7" w14:textId="77777777" w:rsidR="00C0501A" w:rsidRPr="00767ABF" w:rsidRDefault="00C0501A" w:rsidP="00F5228E">
            <w:pPr>
              <w:pStyle w:val="031TableSubheadline"/>
              <w:rPr>
                <w:rFonts w:ascii="Arial" w:hAnsi="Arial" w:cs="Arial"/>
                <w:b/>
                <w:sz w:val="20"/>
                <w:szCs w:val="20"/>
              </w:rPr>
            </w:pPr>
            <w:r w:rsidRPr="00767ABF">
              <w:rPr>
                <w:rFonts w:ascii="Arial" w:hAnsi="Arial" w:cs="Arial"/>
                <w:b/>
                <w:sz w:val="20"/>
                <w:szCs w:val="20"/>
              </w:rPr>
              <w:t>Screenshot</w:t>
            </w:r>
          </w:p>
        </w:tc>
      </w:tr>
      <w:tr w:rsidR="00C0501A" w:rsidRPr="00767ABF" w14:paraId="3F59CBAB" w14:textId="77777777" w:rsidTr="00CD7229">
        <w:trPr>
          <w:gridAfter w:val="1"/>
          <w:wAfter w:w="772" w:type="dxa"/>
          <w:trHeight w:val="1134"/>
        </w:trPr>
        <w:tc>
          <w:tcPr>
            <w:tcW w:w="3402" w:type="dxa"/>
            <w:tcBorders>
              <w:left w:val="nil"/>
            </w:tcBorders>
            <w:tcMar>
              <w:top w:w="108" w:type="dxa"/>
              <w:bottom w:w="108" w:type="dxa"/>
            </w:tcMar>
          </w:tcPr>
          <w:p w14:paraId="6FD97F46" w14:textId="77777777" w:rsidR="00C0501A" w:rsidRPr="00767ABF" w:rsidRDefault="00C0501A" w:rsidP="00F5228E">
            <w:pPr>
              <w:pStyle w:val="032TableBodCcopy"/>
              <w:numPr>
                <w:ilvl w:val="0"/>
                <w:numId w:val="41"/>
              </w:numPr>
              <w:rPr>
                <w:rFonts w:ascii="Arial" w:hAnsi="Arial" w:cs="Arial"/>
                <w:sz w:val="20"/>
                <w:szCs w:val="20"/>
              </w:rPr>
            </w:pPr>
            <w:r w:rsidRPr="00767ABF">
              <w:rPr>
                <w:rFonts w:ascii="Arial" w:hAnsi="Arial" w:cs="Arial"/>
                <w:sz w:val="20"/>
                <w:szCs w:val="20"/>
              </w:rPr>
              <w:t xml:space="preserve">Find the HDI container we created earlier in the Web IDE by searching for the a service instance with the name </w:t>
            </w:r>
            <w:r w:rsidRPr="00767ABF">
              <w:rPr>
                <w:rFonts w:ascii="Arial" w:hAnsi="Arial" w:cs="Arial"/>
                <w:b/>
                <w:sz w:val="20"/>
                <w:szCs w:val="20"/>
              </w:rPr>
              <w:t>DAT368</w:t>
            </w:r>
            <w:r w:rsidRPr="00767ABF">
              <w:rPr>
                <w:rFonts w:ascii="Arial" w:hAnsi="Arial" w:cs="Arial"/>
                <w:sz w:val="20"/>
                <w:szCs w:val="20"/>
              </w:rPr>
              <w:t xml:space="preserve"> in it.</w:t>
            </w:r>
          </w:p>
          <w:p w14:paraId="1247F542" w14:textId="77777777" w:rsidR="00C0501A" w:rsidRPr="00767ABF" w:rsidRDefault="00C0501A" w:rsidP="00C0501A">
            <w:pPr>
              <w:pStyle w:val="032TableBodCcopy"/>
              <w:rPr>
                <w:rFonts w:ascii="Arial" w:hAnsi="Arial" w:cs="Arial"/>
                <w:sz w:val="20"/>
                <w:szCs w:val="20"/>
              </w:rPr>
            </w:pPr>
          </w:p>
          <w:p w14:paraId="44E5E412" w14:textId="426F3D3B" w:rsidR="00C0501A" w:rsidRPr="00767ABF" w:rsidRDefault="00C0501A" w:rsidP="00C0501A">
            <w:pPr>
              <w:pStyle w:val="032TableBodCcopy"/>
              <w:rPr>
                <w:rFonts w:ascii="Arial" w:hAnsi="Arial" w:cs="Arial"/>
                <w:b/>
                <w:sz w:val="20"/>
                <w:szCs w:val="20"/>
              </w:rPr>
            </w:pPr>
            <w:proofErr w:type="spellStart"/>
            <w:r w:rsidRPr="00767ABF">
              <w:rPr>
                <w:rFonts w:ascii="Arial" w:hAnsi="Arial" w:cs="Arial"/>
                <w:b/>
                <w:sz w:val="20"/>
                <w:szCs w:val="20"/>
              </w:rPr>
              <w:t>xs</w:t>
            </w:r>
            <w:proofErr w:type="spellEnd"/>
            <w:r w:rsidRPr="00767ABF">
              <w:rPr>
                <w:rFonts w:ascii="Arial" w:hAnsi="Arial" w:cs="Arial"/>
                <w:b/>
                <w:sz w:val="20"/>
                <w:szCs w:val="20"/>
              </w:rPr>
              <w:t xml:space="preserve"> s | grep DAT368</w:t>
            </w:r>
          </w:p>
          <w:p w14:paraId="4CECEA2D" w14:textId="47528C87" w:rsidR="00C0501A" w:rsidRPr="00767ABF" w:rsidRDefault="00C0501A" w:rsidP="00C0501A">
            <w:pPr>
              <w:pStyle w:val="032TableBodCcopy"/>
              <w:rPr>
                <w:rFonts w:ascii="Arial" w:hAnsi="Arial" w:cs="Arial"/>
                <w:b/>
                <w:sz w:val="20"/>
                <w:szCs w:val="20"/>
              </w:rPr>
            </w:pPr>
          </w:p>
        </w:tc>
        <w:tc>
          <w:tcPr>
            <w:tcW w:w="5800" w:type="dxa"/>
            <w:tcBorders>
              <w:right w:val="nil"/>
            </w:tcBorders>
            <w:tcMar>
              <w:top w:w="108" w:type="dxa"/>
              <w:bottom w:w="108" w:type="dxa"/>
            </w:tcMar>
          </w:tcPr>
          <w:p w14:paraId="37E09FA8" w14:textId="7951EAD9" w:rsidR="00C0501A" w:rsidRPr="00767ABF" w:rsidRDefault="00C0501A" w:rsidP="00F5228E">
            <w:pPr>
              <w:pStyle w:val="032TableBodCcopy"/>
              <w:rPr>
                <w:rFonts w:ascii="Arial" w:hAnsi="Arial" w:cs="Arial"/>
                <w:noProof/>
                <w:sz w:val="20"/>
                <w:szCs w:val="20"/>
              </w:rPr>
            </w:pPr>
            <w:r w:rsidRPr="00767ABF">
              <w:rPr>
                <w:rFonts w:ascii="Arial" w:hAnsi="Arial" w:cs="Arial"/>
                <w:noProof/>
                <w:sz w:val="20"/>
                <w:szCs w:val="20"/>
              </w:rPr>
              <w:drawing>
                <wp:inline distT="0" distB="0" distL="0" distR="0" wp14:anchorId="56AB9160" wp14:editId="0EF4E42C">
                  <wp:extent cx="3545840" cy="282575"/>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545840" cy="282575"/>
                          </a:xfrm>
                          <a:prstGeom prst="rect">
                            <a:avLst/>
                          </a:prstGeom>
                        </pic:spPr>
                      </pic:pic>
                    </a:graphicData>
                  </a:graphic>
                </wp:inline>
              </w:drawing>
            </w:r>
          </w:p>
        </w:tc>
      </w:tr>
      <w:tr w:rsidR="00C0501A" w:rsidRPr="00767ABF" w14:paraId="75932016" w14:textId="77777777" w:rsidTr="00CD7229">
        <w:trPr>
          <w:gridAfter w:val="1"/>
          <w:wAfter w:w="772" w:type="dxa"/>
          <w:trHeight w:val="1134"/>
        </w:trPr>
        <w:tc>
          <w:tcPr>
            <w:tcW w:w="3402" w:type="dxa"/>
            <w:tcBorders>
              <w:left w:val="nil"/>
              <w:bottom w:val="single" w:sz="4" w:space="0" w:color="auto"/>
            </w:tcBorders>
            <w:tcMar>
              <w:top w:w="108" w:type="dxa"/>
              <w:bottom w:w="108" w:type="dxa"/>
            </w:tcMar>
          </w:tcPr>
          <w:p w14:paraId="7838BDA2" w14:textId="77777777" w:rsidR="00C0501A" w:rsidRPr="00767ABF" w:rsidRDefault="00C0501A" w:rsidP="00F5228E">
            <w:pPr>
              <w:pStyle w:val="032TableBodCcopy"/>
              <w:numPr>
                <w:ilvl w:val="0"/>
                <w:numId w:val="41"/>
              </w:numPr>
              <w:rPr>
                <w:rFonts w:ascii="Arial" w:hAnsi="Arial" w:cs="Arial"/>
                <w:sz w:val="20"/>
                <w:szCs w:val="20"/>
              </w:rPr>
            </w:pPr>
            <w:r w:rsidRPr="00767ABF">
              <w:rPr>
                <w:rFonts w:ascii="Arial" w:hAnsi="Arial" w:cs="Arial"/>
                <w:sz w:val="20"/>
                <w:szCs w:val="20"/>
              </w:rPr>
              <w:t>Delete it with the ds command.</w:t>
            </w:r>
          </w:p>
          <w:p w14:paraId="47D221F2" w14:textId="77777777" w:rsidR="00C0501A" w:rsidRPr="00767ABF" w:rsidRDefault="00C0501A" w:rsidP="00C0501A">
            <w:pPr>
              <w:pStyle w:val="032TableBodCcopy"/>
              <w:rPr>
                <w:rFonts w:ascii="Arial" w:hAnsi="Arial" w:cs="Arial"/>
                <w:sz w:val="20"/>
                <w:szCs w:val="20"/>
              </w:rPr>
            </w:pPr>
          </w:p>
          <w:p w14:paraId="2DFBB6EF" w14:textId="477BE361" w:rsidR="00D653C6" w:rsidRPr="00767ABF" w:rsidRDefault="00C0501A" w:rsidP="00C0501A">
            <w:pPr>
              <w:rPr>
                <w:rFonts w:ascii="Arial" w:hAnsi="Arial" w:cs="Arial"/>
                <w:b/>
                <w:bCs/>
                <w:sz w:val="20"/>
                <w:szCs w:val="20"/>
              </w:rPr>
            </w:pPr>
            <w:proofErr w:type="spellStart"/>
            <w:r w:rsidRPr="00767ABF">
              <w:rPr>
                <w:rFonts w:ascii="Arial" w:hAnsi="Arial" w:cs="Arial"/>
                <w:b/>
                <w:bCs/>
                <w:sz w:val="20"/>
                <w:szCs w:val="20"/>
              </w:rPr>
              <w:t>xs</w:t>
            </w:r>
            <w:proofErr w:type="spellEnd"/>
            <w:r w:rsidRPr="00767ABF">
              <w:rPr>
                <w:rFonts w:ascii="Arial" w:hAnsi="Arial" w:cs="Arial"/>
                <w:b/>
                <w:bCs/>
                <w:sz w:val="20"/>
                <w:szCs w:val="20"/>
              </w:rPr>
              <w:t xml:space="preserve"> ds DAT368-</w:t>
            </w:r>
            <w:r w:rsidR="00780EC2" w:rsidRPr="00767ABF">
              <w:rPr>
                <w:rFonts w:ascii="Arial" w:hAnsi="Arial" w:cs="Arial"/>
                <w:b/>
                <w:bCs/>
                <w:sz w:val="20"/>
                <w:szCs w:val="20"/>
              </w:rPr>
              <w:t>xxxxx</w:t>
            </w:r>
            <w:r w:rsidRPr="00767ABF">
              <w:rPr>
                <w:rFonts w:ascii="Arial" w:hAnsi="Arial" w:cs="Arial"/>
                <w:b/>
                <w:bCs/>
                <w:sz w:val="20"/>
                <w:szCs w:val="20"/>
              </w:rPr>
              <w:t>-TechEd2018.DAT368-dat368-hdi -f</w:t>
            </w:r>
          </w:p>
          <w:p w14:paraId="25EFE936" w14:textId="77777777" w:rsidR="00C0501A" w:rsidRPr="00767ABF" w:rsidRDefault="00C0501A" w:rsidP="00C0501A">
            <w:pPr>
              <w:pStyle w:val="032TableBodCcopy"/>
              <w:rPr>
                <w:rFonts w:ascii="Arial" w:hAnsi="Arial" w:cs="Arial"/>
                <w:sz w:val="20"/>
                <w:szCs w:val="20"/>
              </w:rPr>
            </w:pPr>
          </w:p>
          <w:p w14:paraId="3952952C" w14:textId="1DF2ED0E" w:rsidR="00780EC2" w:rsidRPr="00767ABF" w:rsidRDefault="00780EC2" w:rsidP="00C0501A">
            <w:pPr>
              <w:pStyle w:val="032TableBodCcopy"/>
              <w:rPr>
                <w:rFonts w:ascii="Arial" w:hAnsi="Arial" w:cs="Arial"/>
                <w:sz w:val="20"/>
                <w:szCs w:val="20"/>
              </w:rPr>
            </w:pPr>
            <w:r w:rsidRPr="00767ABF">
              <w:rPr>
                <w:rFonts w:ascii="Arial" w:hAnsi="Arial" w:cs="Arial"/>
                <w:sz w:val="20"/>
                <w:szCs w:val="20"/>
              </w:rPr>
              <w:t xml:space="preserve">Note that your name will differ.  Replace the </w:t>
            </w:r>
            <w:proofErr w:type="spellStart"/>
            <w:r w:rsidRPr="00767ABF">
              <w:rPr>
                <w:rFonts w:ascii="Arial" w:hAnsi="Arial" w:cs="Arial"/>
                <w:sz w:val="20"/>
                <w:szCs w:val="20"/>
              </w:rPr>
              <w:t>xxxxx</w:t>
            </w:r>
            <w:proofErr w:type="spellEnd"/>
            <w:r w:rsidRPr="00767ABF">
              <w:rPr>
                <w:rFonts w:ascii="Arial" w:hAnsi="Arial" w:cs="Arial"/>
                <w:sz w:val="20"/>
                <w:szCs w:val="20"/>
              </w:rPr>
              <w:t xml:space="preserve"> with your system generated value.</w:t>
            </w:r>
            <w:r w:rsidR="00D653C6" w:rsidRPr="00767ABF">
              <w:rPr>
                <w:rFonts w:ascii="Arial" w:hAnsi="Arial" w:cs="Arial"/>
                <w:sz w:val="20"/>
                <w:szCs w:val="20"/>
              </w:rPr>
              <w:t xml:space="preserve">  The easiest way to do this is to manually type </w:t>
            </w:r>
            <w:proofErr w:type="spellStart"/>
            <w:r w:rsidR="00D653C6" w:rsidRPr="00767ABF">
              <w:rPr>
                <w:rFonts w:ascii="Arial" w:hAnsi="Arial" w:cs="Arial"/>
                <w:sz w:val="20"/>
                <w:szCs w:val="20"/>
              </w:rPr>
              <w:t>xs</w:t>
            </w:r>
            <w:proofErr w:type="spellEnd"/>
            <w:r w:rsidR="00D653C6" w:rsidRPr="00767ABF">
              <w:rPr>
                <w:rFonts w:ascii="Arial" w:hAnsi="Arial" w:cs="Arial"/>
                <w:sz w:val="20"/>
                <w:szCs w:val="20"/>
              </w:rPr>
              <w:t xml:space="preserve"> ds and then cut/paste the DAT368... name and add a -f.</w:t>
            </w:r>
          </w:p>
        </w:tc>
        <w:tc>
          <w:tcPr>
            <w:tcW w:w="5800" w:type="dxa"/>
            <w:tcBorders>
              <w:bottom w:val="single" w:sz="4" w:space="0" w:color="auto"/>
              <w:right w:val="nil"/>
            </w:tcBorders>
            <w:tcMar>
              <w:top w:w="108" w:type="dxa"/>
              <w:bottom w:w="108" w:type="dxa"/>
            </w:tcMar>
          </w:tcPr>
          <w:p w14:paraId="30317CF2" w14:textId="03D07B2E" w:rsidR="00C0501A" w:rsidRPr="00767ABF" w:rsidRDefault="00780EC2" w:rsidP="00F5228E">
            <w:pPr>
              <w:pStyle w:val="032TableBodCcopy"/>
              <w:rPr>
                <w:rFonts w:ascii="Arial" w:hAnsi="Arial" w:cs="Arial"/>
                <w:noProof/>
                <w:sz w:val="20"/>
                <w:szCs w:val="20"/>
              </w:rPr>
            </w:pPr>
            <w:r w:rsidRPr="00767ABF">
              <w:rPr>
                <w:rFonts w:ascii="Arial" w:hAnsi="Arial" w:cs="Arial"/>
                <w:noProof/>
                <w:sz w:val="20"/>
                <w:szCs w:val="20"/>
              </w:rPr>
              <w:drawing>
                <wp:inline distT="0" distB="0" distL="0" distR="0" wp14:anchorId="701239B2" wp14:editId="063C6564">
                  <wp:extent cx="3545840" cy="565150"/>
                  <wp:effectExtent l="0" t="0" r="0" b="635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545840" cy="565150"/>
                          </a:xfrm>
                          <a:prstGeom prst="rect">
                            <a:avLst/>
                          </a:prstGeom>
                        </pic:spPr>
                      </pic:pic>
                    </a:graphicData>
                  </a:graphic>
                </wp:inline>
              </w:drawing>
            </w:r>
          </w:p>
        </w:tc>
      </w:tr>
      <w:tr w:rsidR="00780EC2" w:rsidRPr="00767ABF" w14:paraId="25DAF161" w14:textId="77777777" w:rsidTr="00CD7229">
        <w:trPr>
          <w:gridAfter w:val="1"/>
          <w:wAfter w:w="772" w:type="dxa"/>
          <w:trHeight w:val="1134"/>
        </w:trPr>
        <w:tc>
          <w:tcPr>
            <w:tcW w:w="9202" w:type="dxa"/>
            <w:gridSpan w:val="2"/>
            <w:tcBorders>
              <w:left w:val="nil"/>
              <w:right w:val="nil"/>
            </w:tcBorders>
            <w:tcMar>
              <w:top w:w="108" w:type="dxa"/>
              <w:bottom w:w="108" w:type="dxa"/>
            </w:tcMar>
          </w:tcPr>
          <w:p w14:paraId="1E204924" w14:textId="77777777" w:rsidR="00780EC2" w:rsidRPr="00767ABF" w:rsidRDefault="00780EC2" w:rsidP="00780EC2">
            <w:pPr>
              <w:pStyle w:val="032TableBodCcopy"/>
              <w:rPr>
                <w:rFonts w:ascii="Arial" w:hAnsi="Arial" w:cs="Arial"/>
                <w:sz w:val="20"/>
                <w:szCs w:val="20"/>
              </w:rPr>
            </w:pPr>
            <w:r w:rsidRPr="00767ABF">
              <w:rPr>
                <w:rFonts w:ascii="Arial" w:hAnsi="Arial" w:cs="Arial"/>
                <w:b/>
                <w:color w:val="FF0000"/>
                <w:sz w:val="20"/>
                <w:szCs w:val="20"/>
              </w:rPr>
              <w:t>DO NOT</w:t>
            </w:r>
            <w:r w:rsidRPr="00767ABF">
              <w:rPr>
                <w:rFonts w:ascii="Arial" w:hAnsi="Arial" w:cs="Arial"/>
                <w:color w:val="FF0000"/>
                <w:sz w:val="20"/>
                <w:szCs w:val="20"/>
              </w:rPr>
              <w:t xml:space="preserve"> </w:t>
            </w:r>
            <w:r w:rsidRPr="00767ABF">
              <w:rPr>
                <w:rFonts w:ascii="Arial" w:hAnsi="Arial" w:cs="Arial"/>
                <w:sz w:val="20"/>
                <w:szCs w:val="20"/>
              </w:rPr>
              <w:t xml:space="preserve">delete the </w:t>
            </w:r>
            <w:r w:rsidRPr="00767ABF">
              <w:rPr>
                <w:rFonts w:ascii="Arial" w:hAnsi="Arial" w:cs="Arial"/>
                <w:b/>
                <w:sz w:val="20"/>
                <w:szCs w:val="20"/>
              </w:rPr>
              <w:t>dat368-uaa</w:t>
            </w:r>
            <w:r w:rsidRPr="00767ABF">
              <w:rPr>
                <w:rFonts w:ascii="Arial" w:hAnsi="Arial" w:cs="Arial"/>
                <w:sz w:val="20"/>
                <w:szCs w:val="20"/>
              </w:rPr>
              <w:t xml:space="preserve"> service instance as we've already used it to set up our application's role collections.  </w:t>
            </w:r>
          </w:p>
          <w:p w14:paraId="1973E95B" w14:textId="77777777" w:rsidR="00780EC2" w:rsidRPr="00767ABF" w:rsidRDefault="00780EC2" w:rsidP="00780EC2">
            <w:pPr>
              <w:pStyle w:val="032TableBodCcopy"/>
              <w:rPr>
                <w:rFonts w:ascii="Arial" w:hAnsi="Arial" w:cs="Arial"/>
                <w:sz w:val="20"/>
                <w:szCs w:val="20"/>
              </w:rPr>
            </w:pPr>
          </w:p>
          <w:p w14:paraId="0CD5FBC3" w14:textId="77777777" w:rsidR="00780EC2" w:rsidRPr="00767ABF" w:rsidRDefault="00780EC2" w:rsidP="00780EC2">
            <w:pPr>
              <w:pStyle w:val="032TableBodCcopy"/>
              <w:rPr>
                <w:rFonts w:ascii="Arial" w:hAnsi="Arial" w:cs="Arial"/>
                <w:sz w:val="20"/>
                <w:szCs w:val="20"/>
              </w:rPr>
            </w:pPr>
            <w:r w:rsidRPr="00767ABF">
              <w:rPr>
                <w:rFonts w:ascii="Arial" w:hAnsi="Arial" w:cs="Arial"/>
                <w:sz w:val="20"/>
                <w:szCs w:val="20"/>
              </w:rPr>
              <w:t>In the following steps we’ll be using a command line tool called the MTA builder.  This tool can be found at the following URL.</w:t>
            </w:r>
          </w:p>
          <w:p w14:paraId="05ACCF9A" w14:textId="51A5089F" w:rsidR="00780EC2" w:rsidRPr="00767ABF" w:rsidRDefault="00780EC2" w:rsidP="00780EC2">
            <w:pPr>
              <w:pStyle w:val="032TableBodCcopy"/>
              <w:rPr>
                <w:rFonts w:ascii="Arial" w:hAnsi="Arial" w:cs="Arial"/>
                <w:sz w:val="20"/>
                <w:szCs w:val="20"/>
              </w:rPr>
            </w:pPr>
          </w:p>
          <w:p w14:paraId="43488A66" w14:textId="0D9BD7B3" w:rsidR="00780EC2" w:rsidRPr="00767ABF" w:rsidRDefault="00BC7281" w:rsidP="00780EC2">
            <w:pPr>
              <w:pStyle w:val="032TableBodCcopy"/>
              <w:rPr>
                <w:rFonts w:ascii="Arial" w:hAnsi="Arial" w:cs="Arial"/>
                <w:sz w:val="20"/>
                <w:szCs w:val="20"/>
              </w:rPr>
            </w:pPr>
            <w:hyperlink r:id="rId91" w:anchor="cloud" w:history="1">
              <w:r w:rsidR="00780EC2" w:rsidRPr="00767ABF">
                <w:rPr>
                  <w:rStyle w:val="Hyperlink"/>
                  <w:rFonts w:ascii="Arial" w:hAnsi="Arial" w:cs="Arial"/>
                  <w:sz w:val="20"/>
                  <w:szCs w:val="20"/>
                </w:rPr>
                <w:t>https://tools.hana.ondemand.com/#cloud</w:t>
              </w:r>
            </w:hyperlink>
          </w:p>
          <w:p w14:paraId="127379A9" w14:textId="2EAE9E48" w:rsidR="00780EC2" w:rsidRPr="00767ABF" w:rsidRDefault="00780EC2" w:rsidP="00780EC2">
            <w:pPr>
              <w:pStyle w:val="032TableBodCcopy"/>
              <w:rPr>
                <w:rFonts w:ascii="Arial" w:hAnsi="Arial" w:cs="Arial"/>
                <w:sz w:val="20"/>
                <w:szCs w:val="20"/>
              </w:rPr>
            </w:pPr>
          </w:p>
          <w:p w14:paraId="2D82F598" w14:textId="01859958" w:rsidR="00780EC2" w:rsidRPr="00767ABF" w:rsidRDefault="00780EC2" w:rsidP="00780EC2">
            <w:pPr>
              <w:pStyle w:val="032TableBodCcopy"/>
              <w:rPr>
                <w:rFonts w:ascii="Arial" w:hAnsi="Arial" w:cs="Arial"/>
                <w:sz w:val="20"/>
                <w:szCs w:val="20"/>
              </w:rPr>
            </w:pPr>
            <w:r w:rsidRPr="00767ABF">
              <w:rPr>
                <w:rFonts w:ascii="Arial" w:hAnsi="Arial" w:cs="Arial"/>
                <w:sz w:val="20"/>
                <w:szCs w:val="20"/>
              </w:rPr>
              <w:t>Find it under the section:</w:t>
            </w:r>
          </w:p>
          <w:p w14:paraId="7D586A21" w14:textId="77777777" w:rsidR="00425AF0" w:rsidRPr="00767ABF" w:rsidRDefault="00425AF0" w:rsidP="00780EC2">
            <w:pPr>
              <w:pStyle w:val="032TableBodCcopy"/>
              <w:rPr>
                <w:rFonts w:ascii="Arial" w:hAnsi="Arial" w:cs="Arial"/>
                <w:sz w:val="20"/>
                <w:szCs w:val="20"/>
              </w:rPr>
            </w:pPr>
          </w:p>
          <w:p w14:paraId="7D3C6E65" w14:textId="77777777" w:rsidR="00780EC2" w:rsidRPr="00767ABF" w:rsidRDefault="00780EC2" w:rsidP="00C162D3">
            <w:pPr>
              <w:rPr>
                <w:rFonts w:ascii="Arial" w:hAnsi="Arial" w:cs="Arial"/>
                <w:b/>
              </w:rPr>
            </w:pPr>
            <w:bookmarkStart w:id="177" w:name="MTA_Builder"/>
            <w:r w:rsidRPr="00767ABF">
              <w:rPr>
                <w:rFonts w:ascii="Arial" w:hAnsi="Arial" w:cs="Arial"/>
                <w:b/>
              </w:rPr>
              <w:t>Multi-target Application Archive Builder</w:t>
            </w:r>
          </w:p>
          <w:bookmarkEnd w:id="177"/>
          <w:p w14:paraId="72F69505" w14:textId="7FEBD96E" w:rsidR="00780EC2" w:rsidRPr="00767ABF" w:rsidRDefault="00780EC2" w:rsidP="00780EC2">
            <w:pPr>
              <w:pStyle w:val="032TableBodCcopy"/>
              <w:rPr>
                <w:rFonts w:ascii="Arial" w:hAnsi="Arial" w:cs="Arial"/>
                <w:sz w:val="20"/>
                <w:szCs w:val="20"/>
              </w:rPr>
            </w:pPr>
          </w:p>
          <w:p w14:paraId="160147BA" w14:textId="28E32B3C" w:rsidR="00780EC2" w:rsidRPr="00767ABF" w:rsidRDefault="00780EC2" w:rsidP="00780EC2">
            <w:pPr>
              <w:pStyle w:val="032TableBodCcopy"/>
              <w:rPr>
                <w:rFonts w:ascii="Arial" w:hAnsi="Arial" w:cs="Arial"/>
                <w:sz w:val="20"/>
                <w:szCs w:val="20"/>
              </w:rPr>
            </w:pPr>
            <w:r w:rsidRPr="00767ABF">
              <w:rPr>
                <w:rFonts w:ascii="Arial" w:hAnsi="Arial" w:cs="Arial"/>
                <w:sz w:val="20"/>
                <w:szCs w:val="20"/>
              </w:rPr>
              <w:t xml:space="preserve">Note that the MTA Build Tool is provided as a java jar file.  I’ve created a simple bash script to wrap it called </w:t>
            </w:r>
            <w:proofErr w:type="spellStart"/>
            <w:r w:rsidRPr="00767ABF">
              <w:rPr>
                <w:rFonts w:ascii="Arial" w:hAnsi="Arial" w:cs="Arial"/>
                <w:b/>
                <w:sz w:val="20"/>
                <w:szCs w:val="20"/>
              </w:rPr>
              <w:t>mta</w:t>
            </w:r>
            <w:proofErr w:type="spellEnd"/>
            <w:r w:rsidRPr="00767ABF">
              <w:rPr>
                <w:rFonts w:ascii="Arial" w:hAnsi="Arial" w:cs="Arial"/>
                <w:sz w:val="20"/>
                <w:szCs w:val="20"/>
              </w:rPr>
              <w:t xml:space="preserve"> and placed it in the path so that it can be used within any project folder.  I’ve done this on the server for you, but you can substitute </w:t>
            </w:r>
            <w:r w:rsidRPr="00767ABF">
              <w:rPr>
                <w:rFonts w:ascii="Arial" w:hAnsi="Arial" w:cs="Arial"/>
                <w:b/>
                <w:sz w:val="20"/>
                <w:szCs w:val="20"/>
              </w:rPr>
              <w:t>java -jar mta_archive.jar</w:t>
            </w:r>
            <w:r w:rsidRPr="00767ABF">
              <w:rPr>
                <w:rFonts w:ascii="Arial" w:hAnsi="Arial" w:cs="Arial"/>
                <w:sz w:val="20"/>
                <w:szCs w:val="20"/>
              </w:rPr>
              <w:t xml:space="preserve"> for </w:t>
            </w:r>
            <w:proofErr w:type="spellStart"/>
            <w:r w:rsidRPr="00767ABF">
              <w:rPr>
                <w:rFonts w:ascii="Arial" w:hAnsi="Arial" w:cs="Arial"/>
                <w:b/>
                <w:sz w:val="20"/>
                <w:szCs w:val="20"/>
              </w:rPr>
              <w:t>mta</w:t>
            </w:r>
            <w:proofErr w:type="spellEnd"/>
            <w:r w:rsidRPr="00767ABF">
              <w:rPr>
                <w:rFonts w:ascii="Arial" w:hAnsi="Arial" w:cs="Arial"/>
                <w:sz w:val="20"/>
                <w:szCs w:val="20"/>
              </w:rPr>
              <w:t xml:space="preserve"> and get the same result.</w:t>
            </w:r>
          </w:p>
          <w:p w14:paraId="2DFE6494" w14:textId="13655C0F" w:rsidR="00780EC2" w:rsidRPr="00767ABF" w:rsidRDefault="00780EC2" w:rsidP="00780EC2">
            <w:pPr>
              <w:pStyle w:val="032TableBodCcopy"/>
              <w:rPr>
                <w:rFonts w:ascii="Arial" w:hAnsi="Arial" w:cs="Arial"/>
                <w:sz w:val="20"/>
                <w:szCs w:val="20"/>
              </w:rPr>
            </w:pPr>
          </w:p>
          <w:p w14:paraId="32895A35" w14:textId="3F1027C7" w:rsidR="00780EC2" w:rsidRPr="00767ABF" w:rsidRDefault="001B1F04" w:rsidP="00780EC2">
            <w:pPr>
              <w:pStyle w:val="032TableBodCcopy"/>
              <w:rPr>
                <w:rFonts w:ascii="Arial" w:hAnsi="Arial" w:cs="Arial"/>
                <w:sz w:val="20"/>
                <w:szCs w:val="20"/>
              </w:rPr>
            </w:pPr>
            <w:r w:rsidRPr="00767ABF">
              <w:rPr>
                <w:rFonts w:ascii="Arial" w:hAnsi="Arial" w:cs="Arial"/>
                <w:sz w:val="20"/>
                <w:szCs w:val="20"/>
              </w:rPr>
              <w:t xml:space="preserve">When you run the MTA build tool, it will invoke various build tools for the different types of modules that reside in your project.  Since our project contains some </w:t>
            </w:r>
            <w:proofErr w:type="spellStart"/>
            <w:r w:rsidRPr="00767ABF">
              <w:rPr>
                <w:rFonts w:ascii="Arial" w:hAnsi="Arial" w:cs="Arial"/>
                <w:sz w:val="20"/>
                <w:szCs w:val="20"/>
              </w:rPr>
              <w:t>nodejs</w:t>
            </w:r>
            <w:proofErr w:type="spellEnd"/>
            <w:r w:rsidRPr="00767ABF">
              <w:rPr>
                <w:rFonts w:ascii="Arial" w:hAnsi="Arial" w:cs="Arial"/>
                <w:sz w:val="20"/>
                <w:szCs w:val="20"/>
              </w:rPr>
              <w:t xml:space="preserve"> modules, the </w:t>
            </w:r>
            <w:proofErr w:type="spellStart"/>
            <w:r w:rsidRPr="00767ABF">
              <w:rPr>
                <w:rFonts w:ascii="Arial" w:hAnsi="Arial" w:cs="Arial"/>
                <w:sz w:val="20"/>
                <w:szCs w:val="20"/>
              </w:rPr>
              <w:t>nodejs</w:t>
            </w:r>
            <w:proofErr w:type="spellEnd"/>
            <w:r w:rsidRPr="00767ABF">
              <w:rPr>
                <w:rFonts w:ascii="Arial" w:hAnsi="Arial" w:cs="Arial"/>
                <w:sz w:val="20"/>
                <w:szCs w:val="20"/>
              </w:rPr>
              <w:t xml:space="preserve"> package manager(</w:t>
            </w:r>
            <w:proofErr w:type="spellStart"/>
            <w:r w:rsidRPr="00767ABF">
              <w:rPr>
                <w:rFonts w:ascii="Arial" w:hAnsi="Arial" w:cs="Arial"/>
                <w:sz w:val="20"/>
                <w:szCs w:val="20"/>
              </w:rPr>
              <w:t>npm</w:t>
            </w:r>
            <w:proofErr w:type="spellEnd"/>
            <w:r w:rsidRPr="00767ABF">
              <w:rPr>
                <w:rFonts w:ascii="Arial" w:hAnsi="Arial" w:cs="Arial"/>
                <w:sz w:val="20"/>
                <w:szCs w:val="20"/>
              </w:rPr>
              <w:t xml:space="preserve">) will be called to pull in the needed dependencies.  In order to make sure that </w:t>
            </w:r>
            <w:proofErr w:type="spellStart"/>
            <w:r w:rsidRPr="00767ABF">
              <w:rPr>
                <w:rFonts w:ascii="Arial" w:hAnsi="Arial" w:cs="Arial"/>
                <w:sz w:val="20"/>
                <w:szCs w:val="20"/>
              </w:rPr>
              <w:t>npm</w:t>
            </w:r>
            <w:proofErr w:type="spellEnd"/>
            <w:r w:rsidRPr="00767ABF">
              <w:rPr>
                <w:rFonts w:ascii="Arial" w:hAnsi="Arial" w:cs="Arial"/>
                <w:sz w:val="20"/>
                <w:szCs w:val="20"/>
              </w:rPr>
              <w:t xml:space="preserve"> </w:t>
            </w:r>
            <w:r w:rsidRPr="00767ABF">
              <w:rPr>
                <w:rFonts w:ascii="Arial" w:hAnsi="Arial" w:cs="Arial"/>
                <w:sz w:val="20"/>
                <w:szCs w:val="20"/>
              </w:rPr>
              <w:lastRenderedPageBreak/>
              <w:t>finds the versions of the packages we want it to, it’s important to set up the environment so that it finds sap packages first from the sap repository.  Run this command to make sure this is the case.</w:t>
            </w:r>
          </w:p>
          <w:p w14:paraId="69D2E2BE" w14:textId="5A5190FA" w:rsidR="001B1F04" w:rsidRPr="00767ABF" w:rsidRDefault="001B1F04" w:rsidP="00780EC2">
            <w:pPr>
              <w:pStyle w:val="032TableBodCcopy"/>
              <w:rPr>
                <w:rFonts w:ascii="Arial" w:hAnsi="Arial" w:cs="Arial"/>
                <w:sz w:val="20"/>
                <w:szCs w:val="20"/>
              </w:rPr>
            </w:pPr>
          </w:p>
          <w:p w14:paraId="0DAC5BC5" w14:textId="77777777" w:rsidR="001B1F04" w:rsidRPr="00767ABF" w:rsidRDefault="001B1F04" w:rsidP="0033010D">
            <w:pPr>
              <w:rPr>
                <w:rFonts w:ascii="Arial" w:hAnsi="Arial" w:cs="Arial"/>
                <w:b/>
                <w:sz w:val="20"/>
                <w:szCs w:val="20"/>
              </w:rPr>
            </w:pPr>
            <w:proofErr w:type="spellStart"/>
            <w:r w:rsidRPr="00767ABF">
              <w:rPr>
                <w:rFonts w:ascii="Arial" w:hAnsi="Arial" w:cs="Arial"/>
                <w:b/>
                <w:color w:val="000000"/>
                <w:sz w:val="20"/>
                <w:szCs w:val="20"/>
              </w:rPr>
              <w:t>npm</w:t>
            </w:r>
            <w:proofErr w:type="spellEnd"/>
            <w:r w:rsidRPr="00767ABF">
              <w:rPr>
                <w:rFonts w:ascii="Arial" w:hAnsi="Arial" w:cs="Arial"/>
                <w:b/>
                <w:color w:val="000000"/>
                <w:sz w:val="20"/>
                <w:szCs w:val="20"/>
              </w:rPr>
              <w:t xml:space="preserve"> config set @</w:t>
            </w:r>
            <w:proofErr w:type="spellStart"/>
            <w:r w:rsidRPr="00767ABF">
              <w:rPr>
                <w:rFonts w:ascii="Arial" w:hAnsi="Arial" w:cs="Arial"/>
                <w:b/>
                <w:color w:val="000000"/>
                <w:sz w:val="20"/>
                <w:szCs w:val="20"/>
              </w:rPr>
              <w:t>sap:registry</w:t>
            </w:r>
            <w:proofErr w:type="spellEnd"/>
            <w:r w:rsidRPr="00767ABF">
              <w:rPr>
                <w:rFonts w:ascii="Arial" w:hAnsi="Arial" w:cs="Arial"/>
                <w:b/>
                <w:color w:val="000000"/>
                <w:sz w:val="20"/>
                <w:szCs w:val="20"/>
              </w:rPr>
              <w:t xml:space="preserve"> "</w:t>
            </w:r>
            <w:hyperlink r:id="rId92" w:history="1">
              <w:r w:rsidRPr="00767ABF">
                <w:rPr>
                  <w:rStyle w:val="Hyperlink"/>
                  <w:rFonts w:ascii="Arial" w:hAnsi="Arial" w:cs="Arial"/>
                  <w:b/>
                  <w:color w:val="000000"/>
                  <w:sz w:val="20"/>
                  <w:szCs w:val="20"/>
                  <w:shd w:val="clear" w:color="auto" w:fill="FFFFFF"/>
                </w:rPr>
                <w:t>https://npm.sap.com/</w:t>
              </w:r>
            </w:hyperlink>
            <w:r w:rsidRPr="00767ABF">
              <w:rPr>
                <w:rFonts w:ascii="Arial" w:hAnsi="Arial" w:cs="Arial"/>
                <w:b/>
                <w:color w:val="000000"/>
                <w:sz w:val="20"/>
                <w:szCs w:val="20"/>
                <w:shd w:val="clear" w:color="auto" w:fill="FFFFFF"/>
              </w:rPr>
              <w:t xml:space="preserve">" ; </w:t>
            </w:r>
            <w:proofErr w:type="spellStart"/>
            <w:r w:rsidRPr="00767ABF">
              <w:rPr>
                <w:rFonts w:ascii="Arial" w:hAnsi="Arial" w:cs="Arial"/>
                <w:b/>
                <w:color w:val="000000"/>
                <w:sz w:val="20"/>
                <w:szCs w:val="20"/>
                <w:shd w:val="clear" w:color="auto" w:fill="FFFFFF"/>
              </w:rPr>
              <w:t>npm</w:t>
            </w:r>
            <w:proofErr w:type="spellEnd"/>
            <w:r w:rsidRPr="00767ABF">
              <w:rPr>
                <w:rFonts w:ascii="Arial" w:hAnsi="Arial" w:cs="Arial"/>
                <w:b/>
                <w:color w:val="000000"/>
                <w:sz w:val="20"/>
                <w:szCs w:val="20"/>
                <w:shd w:val="clear" w:color="auto" w:fill="FFFFFF"/>
              </w:rPr>
              <w:t xml:space="preserve"> config set registry "</w:t>
            </w:r>
            <w:hyperlink r:id="rId93" w:history="1">
              <w:r w:rsidRPr="00767ABF">
                <w:rPr>
                  <w:rStyle w:val="Hyperlink"/>
                  <w:rFonts w:ascii="Arial" w:hAnsi="Arial" w:cs="Arial"/>
                  <w:b/>
                  <w:color w:val="000000"/>
                  <w:sz w:val="20"/>
                  <w:szCs w:val="20"/>
                  <w:shd w:val="clear" w:color="auto" w:fill="FFFFFF"/>
                </w:rPr>
                <w:t>https://registry.npmjs.org/</w:t>
              </w:r>
            </w:hyperlink>
            <w:r w:rsidRPr="00767ABF">
              <w:rPr>
                <w:rFonts w:ascii="Arial" w:hAnsi="Arial" w:cs="Arial"/>
                <w:b/>
                <w:color w:val="000000"/>
                <w:sz w:val="20"/>
                <w:szCs w:val="20"/>
              </w:rPr>
              <w:t xml:space="preserve">" ; </w:t>
            </w:r>
            <w:proofErr w:type="spellStart"/>
            <w:r w:rsidRPr="00767ABF">
              <w:rPr>
                <w:rFonts w:ascii="Arial" w:hAnsi="Arial" w:cs="Arial"/>
                <w:b/>
                <w:color w:val="000000"/>
                <w:sz w:val="20"/>
                <w:szCs w:val="20"/>
              </w:rPr>
              <w:t>npm</w:t>
            </w:r>
            <w:proofErr w:type="spellEnd"/>
            <w:r w:rsidRPr="00767ABF">
              <w:rPr>
                <w:rFonts w:ascii="Arial" w:hAnsi="Arial" w:cs="Arial"/>
                <w:b/>
                <w:color w:val="000000"/>
                <w:sz w:val="20"/>
                <w:szCs w:val="20"/>
              </w:rPr>
              <w:t xml:space="preserve"> config set strict-</w:t>
            </w:r>
            <w:proofErr w:type="spellStart"/>
            <w:r w:rsidRPr="00767ABF">
              <w:rPr>
                <w:rFonts w:ascii="Arial" w:hAnsi="Arial" w:cs="Arial"/>
                <w:b/>
                <w:color w:val="000000"/>
                <w:sz w:val="20"/>
                <w:szCs w:val="20"/>
              </w:rPr>
              <w:t>ssl</w:t>
            </w:r>
            <w:proofErr w:type="spellEnd"/>
            <w:r w:rsidRPr="00767ABF">
              <w:rPr>
                <w:rFonts w:ascii="Arial" w:hAnsi="Arial" w:cs="Arial"/>
                <w:b/>
                <w:color w:val="000000"/>
                <w:sz w:val="20"/>
                <w:szCs w:val="20"/>
              </w:rPr>
              <w:t xml:space="preserve"> true</w:t>
            </w:r>
          </w:p>
          <w:p w14:paraId="0633ADA0" w14:textId="77777777" w:rsidR="001B1F04" w:rsidRPr="00767ABF" w:rsidRDefault="001B1F04" w:rsidP="00780EC2">
            <w:pPr>
              <w:pStyle w:val="032TableBodCcopy"/>
              <w:rPr>
                <w:rFonts w:ascii="Arial" w:hAnsi="Arial" w:cs="Arial"/>
                <w:sz w:val="20"/>
                <w:szCs w:val="20"/>
              </w:rPr>
            </w:pPr>
          </w:p>
          <w:p w14:paraId="2FF0041F" w14:textId="5BAABF9A" w:rsidR="001B1F04" w:rsidRPr="00767ABF" w:rsidRDefault="001B1F04" w:rsidP="00855603">
            <w:pPr>
              <w:pStyle w:val="032TableBodCcopy"/>
              <w:rPr>
                <w:rFonts w:ascii="Arial" w:hAnsi="Arial" w:cs="Arial"/>
                <w:noProof/>
                <w:sz w:val="20"/>
                <w:szCs w:val="20"/>
              </w:rPr>
            </w:pPr>
          </w:p>
        </w:tc>
      </w:tr>
      <w:tr w:rsidR="004841B3" w:rsidRPr="00767ABF" w14:paraId="6AAAADAC" w14:textId="77777777" w:rsidTr="00855603">
        <w:trPr>
          <w:gridAfter w:val="1"/>
          <w:wAfter w:w="772" w:type="dxa"/>
          <w:trHeight w:val="1134"/>
        </w:trPr>
        <w:tc>
          <w:tcPr>
            <w:tcW w:w="3402" w:type="dxa"/>
            <w:tcBorders>
              <w:left w:val="nil"/>
              <w:bottom w:val="single" w:sz="4" w:space="0" w:color="auto"/>
            </w:tcBorders>
            <w:tcMar>
              <w:top w:w="108" w:type="dxa"/>
              <w:bottom w:w="108" w:type="dxa"/>
            </w:tcMar>
          </w:tcPr>
          <w:p w14:paraId="0EA16F6C" w14:textId="26689852" w:rsidR="004841B3" w:rsidRPr="00767ABF" w:rsidRDefault="00855603" w:rsidP="00F5228E">
            <w:pPr>
              <w:pStyle w:val="032TableBodCcopy"/>
              <w:numPr>
                <w:ilvl w:val="0"/>
                <w:numId w:val="41"/>
              </w:numPr>
              <w:rPr>
                <w:rFonts w:ascii="Arial" w:hAnsi="Arial" w:cs="Arial"/>
                <w:sz w:val="20"/>
                <w:szCs w:val="20"/>
              </w:rPr>
            </w:pPr>
            <w:r w:rsidRPr="00767ABF">
              <w:rPr>
                <w:rFonts w:ascii="Arial" w:hAnsi="Arial" w:cs="Arial"/>
                <w:sz w:val="20"/>
                <w:szCs w:val="20"/>
              </w:rPr>
              <w:lastRenderedPageBreak/>
              <w:t xml:space="preserve">Run the </w:t>
            </w:r>
            <w:proofErr w:type="spellStart"/>
            <w:r w:rsidRPr="00767ABF">
              <w:rPr>
                <w:rFonts w:ascii="Arial" w:hAnsi="Arial" w:cs="Arial"/>
                <w:sz w:val="20"/>
                <w:szCs w:val="20"/>
              </w:rPr>
              <w:t>npm</w:t>
            </w:r>
            <w:proofErr w:type="spellEnd"/>
            <w:r w:rsidRPr="00767ABF">
              <w:rPr>
                <w:rFonts w:ascii="Arial" w:hAnsi="Arial" w:cs="Arial"/>
                <w:sz w:val="20"/>
                <w:szCs w:val="20"/>
              </w:rPr>
              <w:t xml:space="preserve"> command</w:t>
            </w:r>
            <w:r w:rsidR="004526A8" w:rsidRPr="00767ABF">
              <w:rPr>
                <w:rFonts w:ascii="Arial" w:hAnsi="Arial" w:cs="Arial"/>
                <w:sz w:val="20"/>
                <w:szCs w:val="20"/>
              </w:rPr>
              <w:t>s</w:t>
            </w:r>
            <w:r w:rsidRPr="00767ABF">
              <w:rPr>
                <w:rFonts w:ascii="Arial" w:hAnsi="Arial" w:cs="Arial"/>
                <w:sz w:val="20"/>
                <w:szCs w:val="20"/>
              </w:rPr>
              <w:t>.</w:t>
            </w:r>
          </w:p>
          <w:p w14:paraId="39D16534" w14:textId="77777777" w:rsidR="00855603" w:rsidRPr="00767ABF" w:rsidRDefault="00855603" w:rsidP="00855603">
            <w:pPr>
              <w:pStyle w:val="032TableBodCcopy"/>
              <w:ind w:left="360"/>
              <w:rPr>
                <w:rFonts w:ascii="Arial" w:hAnsi="Arial" w:cs="Arial"/>
                <w:sz w:val="20"/>
                <w:szCs w:val="20"/>
              </w:rPr>
            </w:pPr>
          </w:p>
          <w:p w14:paraId="32216F5C" w14:textId="77777777" w:rsidR="004526A8" w:rsidRPr="00767ABF" w:rsidRDefault="00855603" w:rsidP="00855603">
            <w:pPr>
              <w:rPr>
                <w:rFonts w:ascii="Arial" w:hAnsi="Arial" w:cs="Arial"/>
                <w:b/>
                <w:color w:val="000000"/>
                <w:sz w:val="20"/>
                <w:szCs w:val="20"/>
                <w:shd w:val="clear" w:color="auto" w:fill="FFFFFF"/>
              </w:rPr>
            </w:pPr>
            <w:proofErr w:type="spellStart"/>
            <w:r w:rsidRPr="00767ABF">
              <w:rPr>
                <w:rFonts w:ascii="Arial" w:hAnsi="Arial" w:cs="Arial"/>
                <w:b/>
                <w:color w:val="000000"/>
                <w:sz w:val="20"/>
                <w:szCs w:val="20"/>
              </w:rPr>
              <w:t>npm</w:t>
            </w:r>
            <w:proofErr w:type="spellEnd"/>
            <w:r w:rsidRPr="00767ABF">
              <w:rPr>
                <w:rFonts w:ascii="Arial" w:hAnsi="Arial" w:cs="Arial"/>
                <w:b/>
                <w:color w:val="000000"/>
                <w:sz w:val="20"/>
                <w:szCs w:val="20"/>
              </w:rPr>
              <w:t xml:space="preserve"> config set @</w:t>
            </w:r>
            <w:proofErr w:type="spellStart"/>
            <w:r w:rsidRPr="00767ABF">
              <w:rPr>
                <w:rFonts w:ascii="Arial" w:hAnsi="Arial" w:cs="Arial"/>
                <w:b/>
                <w:color w:val="000000"/>
                <w:sz w:val="20"/>
                <w:szCs w:val="20"/>
              </w:rPr>
              <w:t>sap:registry</w:t>
            </w:r>
            <w:proofErr w:type="spellEnd"/>
            <w:r w:rsidRPr="00767ABF">
              <w:rPr>
                <w:rFonts w:ascii="Arial" w:hAnsi="Arial" w:cs="Arial"/>
                <w:b/>
                <w:color w:val="000000"/>
                <w:sz w:val="20"/>
                <w:szCs w:val="20"/>
              </w:rPr>
              <w:t xml:space="preserve"> "</w:t>
            </w:r>
            <w:hyperlink r:id="rId94" w:history="1">
              <w:r w:rsidRPr="00767ABF">
                <w:rPr>
                  <w:rStyle w:val="Hyperlink"/>
                  <w:rFonts w:ascii="Arial" w:hAnsi="Arial" w:cs="Arial"/>
                  <w:b/>
                  <w:color w:val="000000"/>
                  <w:sz w:val="20"/>
                  <w:szCs w:val="20"/>
                  <w:shd w:val="clear" w:color="auto" w:fill="FFFFFF"/>
                </w:rPr>
                <w:t>https://npm.sap.com/</w:t>
              </w:r>
            </w:hyperlink>
            <w:r w:rsidR="004526A8" w:rsidRPr="00767ABF">
              <w:rPr>
                <w:rFonts w:ascii="Arial" w:hAnsi="Arial" w:cs="Arial"/>
                <w:b/>
                <w:color w:val="000000"/>
                <w:sz w:val="20"/>
                <w:szCs w:val="20"/>
                <w:shd w:val="clear" w:color="auto" w:fill="FFFFFF"/>
              </w:rPr>
              <w:t>"</w:t>
            </w:r>
          </w:p>
          <w:p w14:paraId="64B9851E" w14:textId="77777777" w:rsidR="004526A8" w:rsidRPr="00767ABF" w:rsidRDefault="00855603" w:rsidP="00855603">
            <w:pPr>
              <w:rPr>
                <w:rFonts w:ascii="Arial" w:hAnsi="Arial" w:cs="Arial"/>
                <w:b/>
                <w:color w:val="000000"/>
                <w:sz w:val="20"/>
                <w:szCs w:val="20"/>
              </w:rPr>
            </w:pPr>
            <w:proofErr w:type="spellStart"/>
            <w:r w:rsidRPr="00767ABF">
              <w:rPr>
                <w:rFonts w:ascii="Arial" w:hAnsi="Arial" w:cs="Arial"/>
                <w:b/>
                <w:color w:val="000000"/>
                <w:sz w:val="20"/>
                <w:szCs w:val="20"/>
                <w:shd w:val="clear" w:color="auto" w:fill="FFFFFF"/>
              </w:rPr>
              <w:t>npm</w:t>
            </w:r>
            <w:proofErr w:type="spellEnd"/>
            <w:r w:rsidRPr="00767ABF">
              <w:rPr>
                <w:rFonts w:ascii="Arial" w:hAnsi="Arial" w:cs="Arial"/>
                <w:b/>
                <w:color w:val="000000"/>
                <w:sz w:val="20"/>
                <w:szCs w:val="20"/>
                <w:shd w:val="clear" w:color="auto" w:fill="FFFFFF"/>
              </w:rPr>
              <w:t xml:space="preserve"> config set registry "</w:t>
            </w:r>
            <w:hyperlink r:id="rId95" w:history="1">
              <w:r w:rsidRPr="00767ABF">
                <w:rPr>
                  <w:rStyle w:val="Hyperlink"/>
                  <w:rFonts w:ascii="Arial" w:hAnsi="Arial" w:cs="Arial"/>
                  <w:b/>
                  <w:color w:val="000000"/>
                  <w:sz w:val="20"/>
                  <w:szCs w:val="20"/>
                  <w:shd w:val="clear" w:color="auto" w:fill="FFFFFF"/>
                </w:rPr>
                <w:t>https://registry.npmjs.org/</w:t>
              </w:r>
            </w:hyperlink>
            <w:r w:rsidR="004526A8" w:rsidRPr="00767ABF">
              <w:rPr>
                <w:rFonts w:ascii="Arial" w:hAnsi="Arial" w:cs="Arial"/>
                <w:b/>
                <w:color w:val="000000"/>
                <w:sz w:val="20"/>
                <w:szCs w:val="20"/>
              </w:rPr>
              <w:t xml:space="preserve">" </w:t>
            </w:r>
          </w:p>
          <w:p w14:paraId="31246145" w14:textId="585F8D38" w:rsidR="00855603" w:rsidRPr="00767ABF" w:rsidRDefault="00855603" w:rsidP="00855603">
            <w:pPr>
              <w:rPr>
                <w:rFonts w:ascii="Arial" w:hAnsi="Arial" w:cs="Arial"/>
                <w:b/>
                <w:sz w:val="20"/>
                <w:szCs w:val="20"/>
              </w:rPr>
            </w:pPr>
            <w:proofErr w:type="spellStart"/>
            <w:r w:rsidRPr="00767ABF">
              <w:rPr>
                <w:rFonts w:ascii="Arial" w:hAnsi="Arial" w:cs="Arial"/>
                <w:b/>
                <w:color w:val="000000"/>
                <w:sz w:val="20"/>
                <w:szCs w:val="20"/>
              </w:rPr>
              <w:t>npm</w:t>
            </w:r>
            <w:proofErr w:type="spellEnd"/>
            <w:r w:rsidRPr="00767ABF">
              <w:rPr>
                <w:rFonts w:ascii="Arial" w:hAnsi="Arial" w:cs="Arial"/>
                <w:b/>
                <w:color w:val="000000"/>
                <w:sz w:val="20"/>
                <w:szCs w:val="20"/>
              </w:rPr>
              <w:t xml:space="preserve"> config set strict-</w:t>
            </w:r>
            <w:proofErr w:type="spellStart"/>
            <w:r w:rsidRPr="00767ABF">
              <w:rPr>
                <w:rFonts w:ascii="Arial" w:hAnsi="Arial" w:cs="Arial"/>
                <w:b/>
                <w:color w:val="000000"/>
                <w:sz w:val="20"/>
                <w:szCs w:val="20"/>
              </w:rPr>
              <w:t>ssl</w:t>
            </w:r>
            <w:proofErr w:type="spellEnd"/>
            <w:r w:rsidRPr="00767ABF">
              <w:rPr>
                <w:rFonts w:ascii="Arial" w:hAnsi="Arial" w:cs="Arial"/>
                <w:b/>
                <w:color w:val="000000"/>
                <w:sz w:val="20"/>
                <w:szCs w:val="20"/>
              </w:rPr>
              <w:t xml:space="preserve"> true</w:t>
            </w:r>
          </w:p>
          <w:p w14:paraId="61535DD2" w14:textId="623C2E84" w:rsidR="00855603" w:rsidRPr="00767ABF" w:rsidRDefault="00855603" w:rsidP="00855603">
            <w:pPr>
              <w:pStyle w:val="032TableBodCcopy"/>
              <w:ind w:left="360"/>
              <w:rPr>
                <w:rFonts w:ascii="Arial" w:hAnsi="Arial" w:cs="Arial"/>
                <w:sz w:val="20"/>
                <w:szCs w:val="20"/>
              </w:rPr>
            </w:pPr>
          </w:p>
        </w:tc>
        <w:tc>
          <w:tcPr>
            <w:tcW w:w="5800" w:type="dxa"/>
            <w:tcBorders>
              <w:bottom w:val="single" w:sz="4" w:space="0" w:color="auto"/>
              <w:right w:val="nil"/>
            </w:tcBorders>
            <w:tcMar>
              <w:top w:w="108" w:type="dxa"/>
              <w:bottom w:w="108" w:type="dxa"/>
            </w:tcMar>
          </w:tcPr>
          <w:p w14:paraId="5643308E" w14:textId="0907EAD5" w:rsidR="004841B3" w:rsidRPr="00767ABF" w:rsidRDefault="009056DB" w:rsidP="00F5228E">
            <w:pPr>
              <w:pStyle w:val="032TableBodCcopy"/>
              <w:rPr>
                <w:rFonts w:ascii="Arial" w:hAnsi="Arial" w:cs="Arial"/>
                <w:noProof/>
                <w:sz w:val="20"/>
                <w:szCs w:val="20"/>
              </w:rPr>
            </w:pPr>
            <w:r w:rsidRPr="00767ABF">
              <w:rPr>
                <w:rFonts w:ascii="Arial" w:hAnsi="Arial" w:cs="Arial"/>
                <w:noProof/>
                <w:sz w:val="20"/>
                <w:szCs w:val="20"/>
              </w:rPr>
              <w:drawing>
                <wp:inline distT="0" distB="0" distL="0" distR="0" wp14:anchorId="0FC891F2" wp14:editId="1C93BCF8">
                  <wp:extent cx="3545840" cy="361315"/>
                  <wp:effectExtent l="0" t="0" r="0" b="0"/>
                  <wp:docPr id="2257" name="Picture 2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545840" cy="361315"/>
                          </a:xfrm>
                          <a:prstGeom prst="rect">
                            <a:avLst/>
                          </a:prstGeom>
                        </pic:spPr>
                      </pic:pic>
                    </a:graphicData>
                  </a:graphic>
                </wp:inline>
              </w:drawing>
            </w:r>
          </w:p>
        </w:tc>
      </w:tr>
      <w:tr w:rsidR="00855603" w:rsidRPr="00767ABF" w14:paraId="77B3391A" w14:textId="77777777" w:rsidTr="00855603">
        <w:trPr>
          <w:gridAfter w:val="1"/>
          <w:wAfter w:w="772" w:type="dxa"/>
          <w:trHeight w:val="1134"/>
        </w:trPr>
        <w:tc>
          <w:tcPr>
            <w:tcW w:w="9202" w:type="dxa"/>
            <w:gridSpan w:val="2"/>
            <w:tcBorders>
              <w:left w:val="nil"/>
              <w:right w:val="nil"/>
            </w:tcBorders>
            <w:tcMar>
              <w:top w:w="108" w:type="dxa"/>
              <w:bottom w:w="108" w:type="dxa"/>
            </w:tcMar>
          </w:tcPr>
          <w:p w14:paraId="7902B3A8" w14:textId="6D988F6C" w:rsidR="00855603" w:rsidRPr="00767ABF" w:rsidRDefault="00855603" w:rsidP="00F5228E">
            <w:pPr>
              <w:pStyle w:val="032TableBodCcopy"/>
              <w:rPr>
                <w:rFonts w:ascii="Arial" w:hAnsi="Arial" w:cs="Arial"/>
                <w:noProof/>
                <w:sz w:val="20"/>
                <w:szCs w:val="20"/>
              </w:rPr>
            </w:pPr>
            <w:r w:rsidRPr="00767ABF">
              <w:rPr>
                <w:rFonts w:ascii="Arial" w:hAnsi="Arial" w:cs="Arial"/>
                <w:noProof/>
                <w:sz w:val="20"/>
                <w:szCs w:val="20"/>
              </w:rPr>
              <w:t>Now let’s use the MTA build tool to create an MTA Archive(mtar) file for our project.</w:t>
            </w:r>
          </w:p>
        </w:tc>
      </w:tr>
      <w:tr w:rsidR="00780EC2" w:rsidRPr="00767ABF" w14:paraId="0812193B" w14:textId="77777777" w:rsidTr="00CD7229">
        <w:trPr>
          <w:gridAfter w:val="1"/>
          <w:wAfter w:w="772" w:type="dxa"/>
          <w:trHeight w:val="1134"/>
        </w:trPr>
        <w:tc>
          <w:tcPr>
            <w:tcW w:w="3402" w:type="dxa"/>
            <w:tcBorders>
              <w:left w:val="nil"/>
            </w:tcBorders>
            <w:tcMar>
              <w:top w:w="108" w:type="dxa"/>
              <w:bottom w:w="108" w:type="dxa"/>
            </w:tcMar>
          </w:tcPr>
          <w:p w14:paraId="4C76A775" w14:textId="77777777" w:rsidR="00780EC2" w:rsidRPr="00767ABF" w:rsidRDefault="001B1F04" w:rsidP="00F5228E">
            <w:pPr>
              <w:pStyle w:val="032TableBodCcopy"/>
              <w:numPr>
                <w:ilvl w:val="0"/>
                <w:numId w:val="41"/>
              </w:numPr>
              <w:rPr>
                <w:rFonts w:ascii="Arial" w:hAnsi="Arial" w:cs="Arial"/>
                <w:sz w:val="20"/>
                <w:szCs w:val="20"/>
              </w:rPr>
            </w:pPr>
            <w:r w:rsidRPr="00767ABF">
              <w:rPr>
                <w:rFonts w:ascii="Arial" w:hAnsi="Arial" w:cs="Arial"/>
                <w:sz w:val="20"/>
                <w:szCs w:val="20"/>
              </w:rPr>
              <w:t xml:space="preserve">Create a target folder to store the </w:t>
            </w:r>
            <w:proofErr w:type="spellStart"/>
            <w:r w:rsidRPr="00767ABF">
              <w:rPr>
                <w:rFonts w:ascii="Arial" w:hAnsi="Arial" w:cs="Arial"/>
                <w:sz w:val="20"/>
                <w:szCs w:val="20"/>
              </w:rPr>
              <w:t>mtar</w:t>
            </w:r>
            <w:proofErr w:type="spellEnd"/>
            <w:r w:rsidRPr="00767ABF">
              <w:rPr>
                <w:rFonts w:ascii="Arial" w:hAnsi="Arial" w:cs="Arial"/>
                <w:sz w:val="20"/>
                <w:szCs w:val="20"/>
              </w:rPr>
              <w:t xml:space="preserve"> file that will get generated.</w:t>
            </w:r>
          </w:p>
          <w:p w14:paraId="352C033C" w14:textId="77777777" w:rsidR="001B1F04" w:rsidRPr="00767ABF" w:rsidRDefault="001B1F04" w:rsidP="001B1F04">
            <w:pPr>
              <w:pStyle w:val="032TableBodCcopy"/>
              <w:rPr>
                <w:rFonts w:ascii="Arial" w:hAnsi="Arial" w:cs="Arial"/>
                <w:sz w:val="20"/>
                <w:szCs w:val="20"/>
              </w:rPr>
            </w:pPr>
          </w:p>
          <w:p w14:paraId="28D413D7" w14:textId="330B6375" w:rsidR="001B1F04" w:rsidRPr="00767ABF" w:rsidRDefault="001B1F04" w:rsidP="001B1F04">
            <w:pPr>
              <w:pStyle w:val="032TableBodCcopy"/>
              <w:rPr>
                <w:rFonts w:ascii="Arial" w:hAnsi="Arial" w:cs="Arial"/>
                <w:b/>
                <w:sz w:val="20"/>
                <w:szCs w:val="20"/>
              </w:rPr>
            </w:pPr>
            <w:proofErr w:type="spellStart"/>
            <w:r w:rsidRPr="00767ABF">
              <w:rPr>
                <w:rFonts w:ascii="Arial" w:hAnsi="Arial" w:cs="Arial"/>
                <w:b/>
                <w:sz w:val="20"/>
                <w:szCs w:val="20"/>
              </w:rPr>
              <w:t>mkdir</w:t>
            </w:r>
            <w:proofErr w:type="spellEnd"/>
            <w:r w:rsidRPr="00767ABF">
              <w:rPr>
                <w:rFonts w:ascii="Arial" w:hAnsi="Arial" w:cs="Arial"/>
                <w:b/>
                <w:sz w:val="20"/>
                <w:szCs w:val="20"/>
              </w:rPr>
              <w:t xml:space="preserve"> -p target</w:t>
            </w:r>
          </w:p>
          <w:p w14:paraId="56F35153" w14:textId="6154547C" w:rsidR="00C86682" w:rsidRPr="00767ABF" w:rsidRDefault="00C86682" w:rsidP="001B1F04">
            <w:pPr>
              <w:pStyle w:val="032TableBodCcopy"/>
              <w:rPr>
                <w:rFonts w:ascii="Arial" w:hAnsi="Arial" w:cs="Arial"/>
                <w:b/>
                <w:sz w:val="20"/>
                <w:szCs w:val="20"/>
              </w:rPr>
            </w:pPr>
            <w:r w:rsidRPr="00767ABF">
              <w:rPr>
                <w:rFonts w:ascii="Arial" w:hAnsi="Arial" w:cs="Arial"/>
                <w:b/>
                <w:sz w:val="20"/>
                <w:szCs w:val="20"/>
              </w:rPr>
              <w:t>ls -1</w:t>
            </w:r>
          </w:p>
          <w:p w14:paraId="7894AE1A" w14:textId="77777777" w:rsidR="001B1F04" w:rsidRPr="00767ABF" w:rsidRDefault="001B1F04" w:rsidP="001B1F04">
            <w:pPr>
              <w:pStyle w:val="032TableBodCcopy"/>
              <w:rPr>
                <w:rFonts w:ascii="Arial" w:hAnsi="Arial" w:cs="Arial"/>
                <w:sz w:val="20"/>
                <w:szCs w:val="20"/>
              </w:rPr>
            </w:pPr>
          </w:p>
          <w:p w14:paraId="6BF31671" w14:textId="6B09F8A4" w:rsidR="001B1F04" w:rsidRPr="00767ABF" w:rsidRDefault="001B1F04" w:rsidP="001B1F04">
            <w:pPr>
              <w:pStyle w:val="032TableBodCcopy"/>
              <w:rPr>
                <w:rFonts w:ascii="Arial" w:hAnsi="Arial" w:cs="Arial"/>
                <w:sz w:val="20"/>
                <w:szCs w:val="20"/>
              </w:rPr>
            </w:pPr>
          </w:p>
        </w:tc>
        <w:tc>
          <w:tcPr>
            <w:tcW w:w="5800" w:type="dxa"/>
            <w:tcBorders>
              <w:right w:val="nil"/>
            </w:tcBorders>
            <w:tcMar>
              <w:top w:w="108" w:type="dxa"/>
              <w:bottom w:w="108" w:type="dxa"/>
            </w:tcMar>
          </w:tcPr>
          <w:p w14:paraId="67B0E36F" w14:textId="51C88ACE" w:rsidR="00780EC2" w:rsidRPr="00767ABF" w:rsidRDefault="001B1F04" w:rsidP="00F5228E">
            <w:pPr>
              <w:pStyle w:val="032TableBodCcopy"/>
              <w:rPr>
                <w:rFonts w:ascii="Arial" w:hAnsi="Arial" w:cs="Arial"/>
                <w:noProof/>
                <w:sz w:val="20"/>
                <w:szCs w:val="20"/>
              </w:rPr>
            </w:pPr>
            <w:r w:rsidRPr="00767ABF">
              <w:rPr>
                <w:rFonts w:ascii="Arial" w:hAnsi="Arial" w:cs="Arial"/>
                <w:noProof/>
                <w:sz w:val="20"/>
                <w:szCs w:val="20"/>
              </w:rPr>
              <w:drawing>
                <wp:inline distT="0" distB="0" distL="0" distR="0" wp14:anchorId="1581DC40" wp14:editId="31EB4DCE">
                  <wp:extent cx="3545840" cy="149098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545840" cy="1490980"/>
                          </a:xfrm>
                          <a:prstGeom prst="rect">
                            <a:avLst/>
                          </a:prstGeom>
                        </pic:spPr>
                      </pic:pic>
                    </a:graphicData>
                  </a:graphic>
                </wp:inline>
              </w:drawing>
            </w:r>
          </w:p>
        </w:tc>
      </w:tr>
      <w:tr w:rsidR="001B1F04" w:rsidRPr="00767ABF" w14:paraId="57C2B662" w14:textId="77777777" w:rsidTr="00CD7229">
        <w:trPr>
          <w:gridAfter w:val="1"/>
          <w:wAfter w:w="772" w:type="dxa"/>
          <w:trHeight w:val="1134"/>
        </w:trPr>
        <w:tc>
          <w:tcPr>
            <w:tcW w:w="3402" w:type="dxa"/>
            <w:tcBorders>
              <w:left w:val="nil"/>
              <w:bottom w:val="single" w:sz="4" w:space="0" w:color="auto"/>
            </w:tcBorders>
            <w:tcMar>
              <w:top w:w="108" w:type="dxa"/>
              <w:bottom w:w="108" w:type="dxa"/>
            </w:tcMar>
          </w:tcPr>
          <w:p w14:paraId="716B8227" w14:textId="77777777" w:rsidR="001B1F04" w:rsidRPr="00767ABF" w:rsidRDefault="001B1F04" w:rsidP="00F5228E">
            <w:pPr>
              <w:pStyle w:val="032TableBodCcopy"/>
              <w:numPr>
                <w:ilvl w:val="0"/>
                <w:numId w:val="41"/>
              </w:numPr>
              <w:rPr>
                <w:rFonts w:ascii="Arial" w:hAnsi="Arial" w:cs="Arial"/>
                <w:sz w:val="20"/>
                <w:szCs w:val="20"/>
              </w:rPr>
            </w:pPr>
            <w:r w:rsidRPr="00767ABF">
              <w:rPr>
                <w:rFonts w:ascii="Arial" w:hAnsi="Arial" w:cs="Arial"/>
                <w:sz w:val="20"/>
                <w:szCs w:val="20"/>
              </w:rPr>
              <w:t>Invoke the build tool with the following.</w:t>
            </w:r>
          </w:p>
          <w:p w14:paraId="278BF681" w14:textId="77777777" w:rsidR="001B1F04" w:rsidRPr="00767ABF" w:rsidRDefault="001B1F04" w:rsidP="001B1F04">
            <w:pPr>
              <w:pStyle w:val="032TableBodCcopy"/>
              <w:rPr>
                <w:rFonts w:ascii="Arial" w:hAnsi="Arial" w:cs="Arial"/>
                <w:sz w:val="20"/>
                <w:szCs w:val="20"/>
              </w:rPr>
            </w:pPr>
          </w:p>
          <w:p w14:paraId="1EE2259F" w14:textId="77777777" w:rsidR="001B1F04" w:rsidRPr="00767ABF" w:rsidRDefault="001B1F04" w:rsidP="001B1F04">
            <w:pPr>
              <w:rPr>
                <w:rFonts w:ascii="Arial" w:hAnsi="Arial" w:cs="Arial"/>
                <w:b/>
                <w:sz w:val="20"/>
                <w:szCs w:val="20"/>
              </w:rPr>
            </w:pPr>
            <w:proofErr w:type="spellStart"/>
            <w:r w:rsidRPr="00767ABF">
              <w:rPr>
                <w:rFonts w:ascii="Arial" w:hAnsi="Arial" w:cs="Arial"/>
                <w:b/>
                <w:color w:val="000000"/>
                <w:sz w:val="20"/>
                <w:szCs w:val="20"/>
              </w:rPr>
              <w:t>mta</w:t>
            </w:r>
            <w:proofErr w:type="spellEnd"/>
            <w:r w:rsidRPr="00767ABF">
              <w:rPr>
                <w:rFonts w:ascii="Arial" w:hAnsi="Arial" w:cs="Arial"/>
                <w:b/>
                <w:color w:val="000000"/>
                <w:sz w:val="20"/>
                <w:szCs w:val="20"/>
              </w:rPr>
              <w:t xml:space="preserve"> --build-target XSA --</w:t>
            </w:r>
            <w:proofErr w:type="spellStart"/>
            <w:r w:rsidRPr="00767ABF">
              <w:rPr>
                <w:rFonts w:ascii="Arial" w:hAnsi="Arial" w:cs="Arial"/>
                <w:b/>
                <w:color w:val="000000"/>
                <w:sz w:val="20"/>
                <w:szCs w:val="20"/>
              </w:rPr>
              <w:t>mtar</w:t>
            </w:r>
            <w:proofErr w:type="spellEnd"/>
            <w:r w:rsidRPr="00767ABF">
              <w:rPr>
                <w:rFonts w:ascii="Arial" w:hAnsi="Arial" w:cs="Arial"/>
                <w:b/>
                <w:color w:val="000000"/>
                <w:sz w:val="20"/>
                <w:szCs w:val="20"/>
              </w:rPr>
              <w:t xml:space="preserve"> target/dat368_xsa.mtar build</w:t>
            </w:r>
          </w:p>
          <w:p w14:paraId="105714F5" w14:textId="77777777" w:rsidR="001B1F04" w:rsidRPr="00767ABF" w:rsidRDefault="001B1F04" w:rsidP="001B1F04">
            <w:pPr>
              <w:pStyle w:val="032TableBodCcopy"/>
              <w:rPr>
                <w:rFonts w:ascii="Arial" w:hAnsi="Arial" w:cs="Arial"/>
                <w:sz w:val="20"/>
                <w:szCs w:val="20"/>
              </w:rPr>
            </w:pPr>
          </w:p>
          <w:p w14:paraId="5DA51BAF" w14:textId="7842FAA7" w:rsidR="001B0156" w:rsidRPr="00767ABF" w:rsidRDefault="001B0156" w:rsidP="001B1F04">
            <w:pPr>
              <w:pStyle w:val="032TableBodCcopy"/>
              <w:rPr>
                <w:rFonts w:ascii="Arial" w:hAnsi="Arial" w:cs="Arial"/>
                <w:sz w:val="20"/>
                <w:szCs w:val="20"/>
              </w:rPr>
            </w:pPr>
            <w:r w:rsidRPr="00767ABF">
              <w:rPr>
                <w:rFonts w:ascii="Arial" w:hAnsi="Arial" w:cs="Arial"/>
                <w:sz w:val="20"/>
                <w:szCs w:val="20"/>
              </w:rPr>
              <w:t xml:space="preserve">Note: The </w:t>
            </w:r>
            <w:proofErr w:type="spellStart"/>
            <w:r w:rsidRPr="00767ABF">
              <w:rPr>
                <w:rFonts w:ascii="Arial" w:hAnsi="Arial" w:cs="Arial"/>
                <w:sz w:val="20"/>
                <w:szCs w:val="20"/>
              </w:rPr>
              <w:t>mta</w:t>
            </w:r>
            <w:proofErr w:type="spellEnd"/>
            <w:r w:rsidRPr="00767ABF">
              <w:rPr>
                <w:rFonts w:ascii="Arial" w:hAnsi="Arial" w:cs="Arial"/>
                <w:sz w:val="20"/>
                <w:szCs w:val="20"/>
              </w:rPr>
              <w:t xml:space="preserve"> build should take just over a minute.</w:t>
            </w:r>
          </w:p>
        </w:tc>
        <w:tc>
          <w:tcPr>
            <w:tcW w:w="5800" w:type="dxa"/>
            <w:tcBorders>
              <w:bottom w:val="single" w:sz="4" w:space="0" w:color="auto"/>
              <w:right w:val="nil"/>
            </w:tcBorders>
            <w:tcMar>
              <w:top w:w="108" w:type="dxa"/>
              <w:bottom w:w="108" w:type="dxa"/>
            </w:tcMar>
          </w:tcPr>
          <w:p w14:paraId="2223F034" w14:textId="629AFD9B" w:rsidR="001B1F04" w:rsidRPr="00767ABF" w:rsidRDefault="00C70E9C" w:rsidP="00F5228E">
            <w:pPr>
              <w:pStyle w:val="032TableBodCcopy"/>
              <w:rPr>
                <w:rFonts w:ascii="Arial" w:hAnsi="Arial" w:cs="Arial"/>
                <w:noProof/>
                <w:sz w:val="20"/>
                <w:szCs w:val="20"/>
              </w:rPr>
            </w:pPr>
            <w:r w:rsidRPr="00767ABF">
              <w:rPr>
                <w:rFonts w:ascii="Arial" w:hAnsi="Arial" w:cs="Arial"/>
                <w:noProof/>
                <w:sz w:val="20"/>
                <w:szCs w:val="20"/>
              </w:rPr>
              <w:drawing>
                <wp:inline distT="0" distB="0" distL="0" distR="0" wp14:anchorId="6F00175F" wp14:editId="718D7F36">
                  <wp:extent cx="3545840" cy="1073785"/>
                  <wp:effectExtent l="0" t="0" r="0" b="571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545840" cy="1073785"/>
                          </a:xfrm>
                          <a:prstGeom prst="rect">
                            <a:avLst/>
                          </a:prstGeom>
                        </pic:spPr>
                      </pic:pic>
                    </a:graphicData>
                  </a:graphic>
                </wp:inline>
              </w:drawing>
            </w:r>
          </w:p>
        </w:tc>
      </w:tr>
      <w:tr w:rsidR="00C70E9C" w:rsidRPr="00767ABF" w14:paraId="16F066F7" w14:textId="77777777" w:rsidTr="00CD7229">
        <w:trPr>
          <w:gridAfter w:val="1"/>
          <w:wAfter w:w="772" w:type="dxa"/>
          <w:trHeight w:val="1134"/>
        </w:trPr>
        <w:tc>
          <w:tcPr>
            <w:tcW w:w="9202" w:type="dxa"/>
            <w:gridSpan w:val="2"/>
            <w:tcBorders>
              <w:left w:val="nil"/>
              <w:right w:val="nil"/>
            </w:tcBorders>
            <w:tcMar>
              <w:top w:w="108" w:type="dxa"/>
              <w:bottom w:w="108" w:type="dxa"/>
            </w:tcMar>
          </w:tcPr>
          <w:p w14:paraId="7AC903EB" w14:textId="1DF57636" w:rsidR="00004013" w:rsidRPr="00767ABF" w:rsidRDefault="00004013" w:rsidP="00004013">
            <w:pPr>
              <w:pStyle w:val="Heading2"/>
              <w:rPr>
                <w:rFonts w:ascii="Arial" w:hAnsi="Arial" w:cs="Arial"/>
                <w:sz w:val="20"/>
                <w:szCs w:val="20"/>
              </w:rPr>
            </w:pPr>
            <w:bookmarkStart w:id="178" w:name="_Toc523398283"/>
            <w:r w:rsidRPr="00767ABF">
              <w:rPr>
                <w:rFonts w:ascii="Arial" w:hAnsi="Arial" w:cs="Arial"/>
                <w:sz w:val="20"/>
                <w:szCs w:val="20"/>
              </w:rPr>
              <w:lastRenderedPageBreak/>
              <w:t>Exercise 2.2: Deploying the MTAR.</w:t>
            </w:r>
            <w:bookmarkEnd w:id="178"/>
          </w:p>
          <w:p w14:paraId="2DA208C2" w14:textId="77777777" w:rsidR="00004013" w:rsidRPr="00767ABF" w:rsidRDefault="00004013" w:rsidP="00C70E9C">
            <w:pPr>
              <w:rPr>
                <w:rFonts w:ascii="Arial" w:hAnsi="Arial" w:cs="Arial"/>
                <w:color w:val="000000"/>
                <w:sz w:val="20"/>
                <w:szCs w:val="20"/>
              </w:rPr>
            </w:pPr>
          </w:p>
          <w:p w14:paraId="01D10B71" w14:textId="0CA83FBE" w:rsidR="00C70E9C" w:rsidRPr="00767ABF" w:rsidRDefault="00C70E9C" w:rsidP="00C70E9C">
            <w:pPr>
              <w:rPr>
                <w:rFonts w:ascii="Arial" w:hAnsi="Arial" w:cs="Arial"/>
                <w:sz w:val="20"/>
                <w:szCs w:val="20"/>
              </w:rPr>
            </w:pPr>
            <w:r w:rsidRPr="00767ABF">
              <w:rPr>
                <w:rFonts w:ascii="Arial" w:hAnsi="Arial" w:cs="Arial"/>
                <w:color w:val="000000"/>
                <w:sz w:val="20"/>
                <w:szCs w:val="20"/>
              </w:rPr>
              <w:t xml:space="preserve">Notice that the </w:t>
            </w:r>
            <w:proofErr w:type="spellStart"/>
            <w:r w:rsidRPr="00767ABF">
              <w:rPr>
                <w:rFonts w:ascii="Arial" w:hAnsi="Arial" w:cs="Arial"/>
                <w:color w:val="000000"/>
                <w:sz w:val="20"/>
                <w:szCs w:val="20"/>
              </w:rPr>
              <w:t>mta</w:t>
            </w:r>
            <w:proofErr w:type="spellEnd"/>
            <w:r w:rsidRPr="00767ABF">
              <w:rPr>
                <w:rFonts w:ascii="Arial" w:hAnsi="Arial" w:cs="Arial"/>
                <w:color w:val="000000"/>
                <w:sz w:val="20"/>
                <w:szCs w:val="20"/>
              </w:rPr>
              <w:t xml:space="preserve"> builder pulls all the dependencies for NodeJS based modules as part of the </w:t>
            </w:r>
            <w:proofErr w:type="spellStart"/>
            <w:r w:rsidRPr="00767ABF">
              <w:rPr>
                <w:rFonts w:ascii="Arial" w:hAnsi="Arial" w:cs="Arial"/>
                <w:color w:val="000000"/>
                <w:sz w:val="20"/>
                <w:szCs w:val="20"/>
              </w:rPr>
              <w:t>mtar</w:t>
            </w:r>
            <w:proofErr w:type="spellEnd"/>
            <w:r w:rsidRPr="00767ABF">
              <w:rPr>
                <w:rFonts w:ascii="Arial" w:hAnsi="Arial" w:cs="Arial"/>
                <w:color w:val="000000"/>
                <w:sz w:val="20"/>
                <w:szCs w:val="20"/>
              </w:rPr>
              <w:t xml:space="preserve"> packaging process.</w:t>
            </w:r>
          </w:p>
          <w:p w14:paraId="4BB0A0B4" w14:textId="77777777" w:rsidR="00C70E9C" w:rsidRPr="00767ABF" w:rsidRDefault="00C70E9C" w:rsidP="00C70E9C">
            <w:pPr>
              <w:rPr>
                <w:rFonts w:ascii="Arial" w:hAnsi="Arial" w:cs="Arial"/>
                <w:sz w:val="20"/>
                <w:szCs w:val="20"/>
              </w:rPr>
            </w:pPr>
          </w:p>
          <w:p w14:paraId="5211EB24" w14:textId="77777777" w:rsidR="00C70E9C" w:rsidRPr="00767ABF" w:rsidRDefault="00C70E9C" w:rsidP="00C70E9C">
            <w:pPr>
              <w:rPr>
                <w:rFonts w:ascii="Arial" w:hAnsi="Arial" w:cs="Arial"/>
                <w:sz w:val="20"/>
                <w:szCs w:val="20"/>
              </w:rPr>
            </w:pPr>
            <w:r w:rsidRPr="00767ABF">
              <w:rPr>
                <w:rFonts w:ascii="Arial" w:hAnsi="Arial" w:cs="Arial"/>
                <w:sz w:val="20"/>
                <w:szCs w:val="20"/>
              </w:rPr>
              <w:t xml:space="preserve">Now we are going to deploy our </w:t>
            </w:r>
            <w:proofErr w:type="spellStart"/>
            <w:r w:rsidRPr="00767ABF">
              <w:rPr>
                <w:rFonts w:ascii="Arial" w:hAnsi="Arial" w:cs="Arial"/>
                <w:sz w:val="20"/>
                <w:szCs w:val="20"/>
              </w:rPr>
              <w:t>mtar</w:t>
            </w:r>
            <w:proofErr w:type="spellEnd"/>
            <w:r w:rsidRPr="00767ABF">
              <w:rPr>
                <w:rFonts w:ascii="Arial" w:hAnsi="Arial" w:cs="Arial"/>
                <w:sz w:val="20"/>
                <w:szCs w:val="20"/>
              </w:rPr>
              <w:t xml:space="preserve"> file to the system using an </w:t>
            </w:r>
            <w:proofErr w:type="spellStart"/>
            <w:r w:rsidRPr="00767ABF">
              <w:rPr>
                <w:rFonts w:ascii="Arial" w:hAnsi="Arial" w:cs="Arial"/>
                <w:sz w:val="20"/>
                <w:szCs w:val="20"/>
              </w:rPr>
              <w:t>mta</w:t>
            </w:r>
            <w:proofErr w:type="spellEnd"/>
            <w:r w:rsidRPr="00767ABF">
              <w:rPr>
                <w:rFonts w:ascii="Arial" w:hAnsi="Arial" w:cs="Arial"/>
                <w:sz w:val="20"/>
                <w:szCs w:val="20"/>
              </w:rPr>
              <w:t xml:space="preserve"> extension file.</w:t>
            </w:r>
          </w:p>
          <w:p w14:paraId="14769514" w14:textId="77777777" w:rsidR="00C70E9C" w:rsidRPr="00767ABF" w:rsidRDefault="00C70E9C" w:rsidP="00C70E9C">
            <w:pPr>
              <w:rPr>
                <w:rFonts w:ascii="Arial" w:hAnsi="Arial" w:cs="Arial"/>
                <w:sz w:val="20"/>
                <w:szCs w:val="20"/>
              </w:rPr>
            </w:pPr>
          </w:p>
          <w:p w14:paraId="0E6D3A4A" w14:textId="77C00550" w:rsidR="00C70E9C" w:rsidRPr="00767ABF" w:rsidRDefault="00C70E9C" w:rsidP="00C70E9C">
            <w:pPr>
              <w:rPr>
                <w:rFonts w:ascii="Arial" w:hAnsi="Arial" w:cs="Arial"/>
                <w:sz w:val="20"/>
                <w:szCs w:val="20"/>
              </w:rPr>
            </w:pPr>
            <w:r w:rsidRPr="00767ABF">
              <w:rPr>
                <w:rFonts w:ascii="Arial" w:hAnsi="Arial" w:cs="Arial"/>
                <w:sz w:val="20"/>
                <w:szCs w:val="20"/>
              </w:rPr>
              <w:t xml:space="preserve">The Multi-Target Application approach is designed to allow a developer to specify much of the applications requirements and organization.  However, when deploying it </w:t>
            </w:r>
            <w:r w:rsidR="008453AD" w:rsidRPr="00767ABF">
              <w:rPr>
                <w:rFonts w:ascii="Arial" w:hAnsi="Arial" w:cs="Arial"/>
                <w:sz w:val="20"/>
                <w:szCs w:val="20"/>
              </w:rPr>
              <w:t xml:space="preserve">in </w:t>
            </w:r>
            <w:r w:rsidRPr="00767ABF">
              <w:rPr>
                <w:rFonts w:ascii="Arial" w:hAnsi="Arial" w:cs="Arial"/>
                <w:sz w:val="20"/>
                <w:szCs w:val="20"/>
              </w:rPr>
              <w:t>different environments, the specifics of module naming, buildpack names, service names/ports, or the module's environment, etc. can vary.  To allow flexibility</w:t>
            </w:r>
            <w:r w:rsidR="002D33DE" w:rsidRPr="00767ABF">
              <w:rPr>
                <w:rFonts w:ascii="Arial" w:hAnsi="Arial" w:cs="Arial"/>
                <w:sz w:val="20"/>
                <w:szCs w:val="20"/>
              </w:rPr>
              <w:t xml:space="preserve"> </w:t>
            </w:r>
            <w:r w:rsidR="00ED2470" w:rsidRPr="00767ABF">
              <w:rPr>
                <w:rFonts w:ascii="Arial" w:hAnsi="Arial" w:cs="Arial"/>
                <w:sz w:val="20"/>
                <w:szCs w:val="20"/>
              </w:rPr>
              <w:t xml:space="preserve">after </w:t>
            </w:r>
            <w:r w:rsidRPr="00767ABF">
              <w:rPr>
                <w:rFonts w:ascii="Arial" w:hAnsi="Arial" w:cs="Arial"/>
                <w:sz w:val="20"/>
                <w:szCs w:val="20"/>
              </w:rPr>
              <w:t>a developer has handed the application over to the dev-ops person</w:t>
            </w:r>
            <w:r w:rsidR="00ED2470" w:rsidRPr="00767ABF">
              <w:rPr>
                <w:rFonts w:ascii="Arial" w:hAnsi="Arial" w:cs="Arial"/>
                <w:sz w:val="20"/>
                <w:szCs w:val="20"/>
              </w:rPr>
              <w:t xml:space="preserve">, the MTA allows for an MTA extension file.  This enables </w:t>
            </w:r>
            <w:r w:rsidR="007232F3" w:rsidRPr="00767ABF">
              <w:rPr>
                <w:rFonts w:ascii="Arial" w:hAnsi="Arial" w:cs="Arial"/>
                <w:sz w:val="20"/>
                <w:szCs w:val="20"/>
              </w:rPr>
              <w:t>adjusting</w:t>
            </w:r>
            <w:r w:rsidRPr="00767ABF">
              <w:rPr>
                <w:rFonts w:ascii="Arial" w:hAnsi="Arial" w:cs="Arial"/>
                <w:sz w:val="20"/>
                <w:szCs w:val="20"/>
              </w:rPr>
              <w:t xml:space="preserve"> things without needing to modify the </w:t>
            </w:r>
            <w:proofErr w:type="spellStart"/>
            <w:r w:rsidRPr="00767ABF">
              <w:rPr>
                <w:rFonts w:ascii="Arial" w:hAnsi="Arial" w:cs="Arial"/>
                <w:sz w:val="20"/>
                <w:szCs w:val="20"/>
              </w:rPr>
              <w:t>mta.yaml</w:t>
            </w:r>
            <w:proofErr w:type="spellEnd"/>
            <w:r w:rsidRPr="00767ABF">
              <w:rPr>
                <w:rFonts w:ascii="Arial" w:hAnsi="Arial" w:cs="Arial"/>
                <w:sz w:val="20"/>
                <w:szCs w:val="20"/>
              </w:rPr>
              <w:t xml:space="preserve"> file and re-build</w:t>
            </w:r>
            <w:r w:rsidR="00871FFC" w:rsidRPr="00767ABF">
              <w:rPr>
                <w:rFonts w:ascii="Arial" w:hAnsi="Arial" w:cs="Arial"/>
                <w:sz w:val="20"/>
                <w:szCs w:val="20"/>
              </w:rPr>
              <w:t>ing</w:t>
            </w:r>
            <w:r w:rsidRPr="00767ABF">
              <w:rPr>
                <w:rFonts w:ascii="Arial" w:hAnsi="Arial" w:cs="Arial"/>
                <w:sz w:val="20"/>
                <w:szCs w:val="20"/>
              </w:rPr>
              <w:t xml:space="preserve"> the </w:t>
            </w:r>
            <w:proofErr w:type="spellStart"/>
            <w:r w:rsidRPr="00767ABF">
              <w:rPr>
                <w:rFonts w:ascii="Arial" w:hAnsi="Arial" w:cs="Arial"/>
                <w:sz w:val="20"/>
                <w:szCs w:val="20"/>
              </w:rPr>
              <w:t>mtar</w:t>
            </w:r>
            <w:proofErr w:type="spellEnd"/>
            <w:r w:rsidRPr="00767ABF">
              <w:rPr>
                <w:rFonts w:ascii="Arial" w:hAnsi="Arial" w:cs="Arial"/>
                <w:sz w:val="20"/>
                <w:szCs w:val="20"/>
              </w:rPr>
              <w:t xml:space="preserve"> package.  </w:t>
            </w:r>
          </w:p>
          <w:p w14:paraId="0F61F144" w14:textId="77777777" w:rsidR="00C70E9C" w:rsidRPr="00767ABF" w:rsidRDefault="00C70E9C" w:rsidP="00C70E9C">
            <w:pPr>
              <w:rPr>
                <w:rFonts w:ascii="Arial" w:hAnsi="Arial" w:cs="Arial"/>
                <w:sz w:val="20"/>
                <w:szCs w:val="20"/>
              </w:rPr>
            </w:pPr>
          </w:p>
          <w:p w14:paraId="3B718303" w14:textId="102DC414" w:rsidR="00C70E9C" w:rsidRPr="00767ABF" w:rsidRDefault="00C70E9C" w:rsidP="00C70E9C">
            <w:pPr>
              <w:rPr>
                <w:rFonts w:ascii="Arial" w:hAnsi="Arial" w:cs="Arial"/>
                <w:sz w:val="20"/>
                <w:szCs w:val="20"/>
              </w:rPr>
            </w:pPr>
            <w:r w:rsidRPr="00767ABF">
              <w:rPr>
                <w:rFonts w:ascii="Arial" w:hAnsi="Arial" w:cs="Arial"/>
                <w:sz w:val="20"/>
                <w:szCs w:val="20"/>
              </w:rPr>
              <w:t xml:space="preserve">We use the --use-namespaces </w:t>
            </w:r>
            <w:proofErr w:type="spellStart"/>
            <w:r w:rsidRPr="00767ABF">
              <w:rPr>
                <w:rFonts w:ascii="Arial" w:hAnsi="Arial" w:cs="Arial"/>
                <w:sz w:val="20"/>
                <w:szCs w:val="20"/>
              </w:rPr>
              <w:t>param</w:t>
            </w:r>
            <w:proofErr w:type="spellEnd"/>
            <w:r w:rsidRPr="00767ABF">
              <w:rPr>
                <w:rFonts w:ascii="Arial" w:hAnsi="Arial" w:cs="Arial"/>
                <w:sz w:val="20"/>
                <w:szCs w:val="20"/>
              </w:rPr>
              <w:t xml:space="preserve"> to give our application modules more unique names and we </w:t>
            </w:r>
            <w:r w:rsidR="007232F3" w:rsidRPr="00767ABF">
              <w:rPr>
                <w:rFonts w:ascii="Arial" w:hAnsi="Arial" w:cs="Arial"/>
                <w:sz w:val="20"/>
                <w:szCs w:val="20"/>
              </w:rPr>
              <w:t>use the --no-namespaces-for-ser</w:t>
            </w:r>
            <w:r w:rsidRPr="00767ABF">
              <w:rPr>
                <w:rFonts w:ascii="Arial" w:hAnsi="Arial" w:cs="Arial"/>
                <w:sz w:val="20"/>
                <w:szCs w:val="20"/>
              </w:rPr>
              <w:t>v</w:t>
            </w:r>
            <w:r w:rsidR="007232F3" w:rsidRPr="00767ABF">
              <w:rPr>
                <w:rFonts w:ascii="Arial" w:hAnsi="Arial" w:cs="Arial"/>
                <w:sz w:val="20"/>
                <w:szCs w:val="20"/>
              </w:rPr>
              <w:t>i</w:t>
            </w:r>
            <w:r w:rsidRPr="00767ABF">
              <w:rPr>
                <w:rFonts w:ascii="Arial" w:hAnsi="Arial" w:cs="Arial"/>
                <w:sz w:val="20"/>
                <w:szCs w:val="20"/>
              </w:rPr>
              <w:t xml:space="preserve">ces to make our service instances names simpler.  The </w:t>
            </w:r>
            <w:proofErr w:type="spellStart"/>
            <w:r w:rsidRPr="00767ABF">
              <w:rPr>
                <w:rFonts w:ascii="Arial" w:hAnsi="Arial" w:cs="Arial"/>
                <w:sz w:val="20"/>
                <w:szCs w:val="20"/>
              </w:rPr>
              <w:t>mtaext</w:t>
            </w:r>
            <w:proofErr w:type="spellEnd"/>
            <w:r w:rsidRPr="00767ABF">
              <w:rPr>
                <w:rFonts w:ascii="Arial" w:hAnsi="Arial" w:cs="Arial"/>
                <w:sz w:val="20"/>
                <w:szCs w:val="20"/>
              </w:rPr>
              <w:t xml:space="preserve"> file gets merged with the </w:t>
            </w:r>
            <w:proofErr w:type="spellStart"/>
            <w:r w:rsidRPr="00767ABF">
              <w:rPr>
                <w:rFonts w:ascii="Arial" w:hAnsi="Arial" w:cs="Arial"/>
                <w:sz w:val="20"/>
                <w:szCs w:val="20"/>
              </w:rPr>
              <w:t>mtad.yaml</w:t>
            </w:r>
            <w:proofErr w:type="spellEnd"/>
            <w:r w:rsidRPr="00767ABF">
              <w:rPr>
                <w:rFonts w:ascii="Arial" w:hAnsi="Arial" w:cs="Arial"/>
                <w:sz w:val="20"/>
                <w:szCs w:val="20"/>
              </w:rPr>
              <w:t xml:space="preserve"> file that is derived from the </w:t>
            </w:r>
            <w:proofErr w:type="spellStart"/>
            <w:r w:rsidRPr="00767ABF">
              <w:rPr>
                <w:rFonts w:ascii="Arial" w:hAnsi="Arial" w:cs="Arial"/>
                <w:sz w:val="20"/>
                <w:szCs w:val="20"/>
              </w:rPr>
              <w:t>mta.yaml</w:t>
            </w:r>
            <w:proofErr w:type="spellEnd"/>
            <w:r w:rsidRPr="00767ABF">
              <w:rPr>
                <w:rFonts w:ascii="Arial" w:hAnsi="Arial" w:cs="Arial"/>
                <w:sz w:val="20"/>
                <w:szCs w:val="20"/>
              </w:rPr>
              <w:t xml:space="preserve"> file and specifies additional information for this particular deployment.  We </w:t>
            </w:r>
            <w:r w:rsidR="00F94F15" w:rsidRPr="00767ABF">
              <w:rPr>
                <w:rFonts w:ascii="Arial" w:hAnsi="Arial" w:cs="Arial"/>
                <w:sz w:val="20"/>
                <w:szCs w:val="20"/>
              </w:rPr>
              <w:t>would then typically</w:t>
            </w:r>
            <w:r w:rsidRPr="00767ABF">
              <w:rPr>
                <w:rFonts w:ascii="Arial" w:hAnsi="Arial" w:cs="Arial"/>
                <w:sz w:val="20"/>
                <w:szCs w:val="20"/>
              </w:rPr>
              <w:t xml:space="preserve"> use a different</w:t>
            </w:r>
            <w:r w:rsidR="00FE3836" w:rsidRPr="00767ABF">
              <w:rPr>
                <w:rFonts w:ascii="Arial" w:hAnsi="Arial" w:cs="Arial"/>
                <w:sz w:val="20"/>
                <w:szCs w:val="20"/>
              </w:rPr>
              <w:t xml:space="preserve"> </w:t>
            </w:r>
            <w:proofErr w:type="spellStart"/>
            <w:r w:rsidR="00FE3836" w:rsidRPr="00767ABF">
              <w:rPr>
                <w:rFonts w:ascii="Arial" w:hAnsi="Arial" w:cs="Arial"/>
                <w:sz w:val="20"/>
                <w:szCs w:val="20"/>
              </w:rPr>
              <w:t>mtaext</w:t>
            </w:r>
            <w:proofErr w:type="spellEnd"/>
            <w:r w:rsidR="00FE3836" w:rsidRPr="00767ABF">
              <w:rPr>
                <w:rFonts w:ascii="Arial" w:hAnsi="Arial" w:cs="Arial"/>
                <w:sz w:val="20"/>
                <w:szCs w:val="20"/>
              </w:rPr>
              <w:t xml:space="preserve"> file when deploying to Cloud F</w:t>
            </w:r>
            <w:r w:rsidRPr="00767ABF">
              <w:rPr>
                <w:rFonts w:ascii="Arial" w:hAnsi="Arial" w:cs="Arial"/>
                <w:sz w:val="20"/>
                <w:szCs w:val="20"/>
              </w:rPr>
              <w:t>oundry.</w:t>
            </w:r>
            <w:r w:rsidR="008C1993" w:rsidRPr="00767ABF">
              <w:rPr>
                <w:rFonts w:ascii="Arial" w:hAnsi="Arial" w:cs="Arial"/>
                <w:sz w:val="20"/>
                <w:szCs w:val="20"/>
              </w:rPr>
              <w:t xml:space="preserve">  Exercise 4 illustrates this.</w:t>
            </w:r>
          </w:p>
          <w:p w14:paraId="51596BB3" w14:textId="6E859993" w:rsidR="00A73916" w:rsidRPr="00767ABF" w:rsidRDefault="00A73916" w:rsidP="00C70E9C">
            <w:pPr>
              <w:rPr>
                <w:rFonts w:ascii="Arial" w:hAnsi="Arial" w:cs="Arial"/>
                <w:sz w:val="20"/>
                <w:szCs w:val="20"/>
              </w:rPr>
            </w:pPr>
          </w:p>
          <w:p w14:paraId="16619DA8" w14:textId="46615B8C" w:rsidR="00A73916" w:rsidRPr="00767ABF" w:rsidRDefault="00D44AE8" w:rsidP="00C70E9C">
            <w:pPr>
              <w:rPr>
                <w:rFonts w:ascii="Arial" w:hAnsi="Arial" w:cs="Arial"/>
                <w:sz w:val="20"/>
                <w:szCs w:val="20"/>
              </w:rPr>
            </w:pPr>
            <w:r w:rsidRPr="00F62A7A">
              <w:rPr>
                <w:rFonts w:ascii="Arial" w:hAnsi="Arial" w:cs="Arial"/>
                <w:b/>
                <w:sz w:val="20"/>
                <w:szCs w:val="20"/>
                <w:highlight w:val="yellow"/>
              </w:rPr>
              <w:t>Time C</w:t>
            </w:r>
            <w:r w:rsidR="008B483A" w:rsidRPr="00F62A7A">
              <w:rPr>
                <w:rFonts w:ascii="Arial" w:hAnsi="Arial" w:cs="Arial"/>
                <w:b/>
                <w:sz w:val="20"/>
                <w:szCs w:val="20"/>
                <w:highlight w:val="yellow"/>
              </w:rPr>
              <w:t>heck</w:t>
            </w:r>
            <w:r w:rsidR="00A73916" w:rsidRPr="00767ABF">
              <w:rPr>
                <w:rFonts w:ascii="Arial" w:hAnsi="Arial" w:cs="Arial"/>
                <w:b/>
                <w:sz w:val="20"/>
                <w:szCs w:val="20"/>
              </w:rPr>
              <w:t>:</w:t>
            </w:r>
            <w:r w:rsidR="000C6C90" w:rsidRPr="00767ABF">
              <w:rPr>
                <w:rFonts w:ascii="Arial" w:hAnsi="Arial" w:cs="Arial"/>
                <w:sz w:val="20"/>
                <w:szCs w:val="20"/>
              </w:rPr>
              <w:t xml:space="preserve"> If y</w:t>
            </w:r>
            <w:r w:rsidR="008B483A" w:rsidRPr="00767ABF">
              <w:rPr>
                <w:rFonts w:ascii="Arial" w:hAnsi="Arial" w:cs="Arial"/>
                <w:sz w:val="20"/>
                <w:szCs w:val="20"/>
              </w:rPr>
              <w:t xml:space="preserve">ou are running </w:t>
            </w:r>
            <w:r w:rsidRPr="00767ABF">
              <w:rPr>
                <w:rFonts w:ascii="Arial" w:hAnsi="Arial" w:cs="Arial"/>
                <w:sz w:val="20"/>
                <w:szCs w:val="20"/>
              </w:rPr>
              <w:t>short</w:t>
            </w:r>
            <w:r w:rsidR="008B483A" w:rsidRPr="00767ABF">
              <w:rPr>
                <w:rFonts w:ascii="Arial" w:hAnsi="Arial" w:cs="Arial"/>
                <w:sz w:val="20"/>
                <w:szCs w:val="20"/>
              </w:rPr>
              <w:t xml:space="preserve"> on time, skip to </w:t>
            </w:r>
            <w:hyperlink w:anchor="Exercise_3" w:history="1">
              <w:r w:rsidR="008B483A" w:rsidRPr="00767ABF">
                <w:rPr>
                  <w:rStyle w:val="Hyperlink"/>
                  <w:rFonts w:ascii="Arial" w:hAnsi="Arial" w:cs="Arial"/>
                  <w:sz w:val="20"/>
                  <w:szCs w:val="20"/>
                </w:rPr>
                <w:t>Exercis</w:t>
              </w:r>
              <w:r w:rsidR="008B483A" w:rsidRPr="00767ABF">
                <w:rPr>
                  <w:rStyle w:val="Hyperlink"/>
                  <w:rFonts w:ascii="Arial" w:hAnsi="Arial" w:cs="Arial"/>
                  <w:sz w:val="20"/>
                  <w:szCs w:val="20"/>
                </w:rPr>
                <w:t>e</w:t>
              </w:r>
              <w:r w:rsidR="008B483A" w:rsidRPr="00767ABF">
                <w:rPr>
                  <w:rStyle w:val="Hyperlink"/>
                  <w:rFonts w:ascii="Arial" w:hAnsi="Arial" w:cs="Arial"/>
                  <w:sz w:val="20"/>
                  <w:szCs w:val="20"/>
                </w:rPr>
                <w:t xml:space="preserve"> 3</w:t>
              </w:r>
            </w:hyperlink>
            <w:r w:rsidR="008B483A" w:rsidRPr="00767ABF">
              <w:rPr>
                <w:rFonts w:ascii="Arial" w:hAnsi="Arial" w:cs="Arial"/>
                <w:sz w:val="20"/>
                <w:szCs w:val="20"/>
              </w:rPr>
              <w:t>.</w:t>
            </w:r>
          </w:p>
          <w:p w14:paraId="3E2B1C7B" w14:textId="77777777" w:rsidR="00C70E9C" w:rsidRPr="00767ABF" w:rsidRDefault="00C70E9C" w:rsidP="00F5228E">
            <w:pPr>
              <w:pStyle w:val="032TableBodCcopy"/>
              <w:rPr>
                <w:rFonts w:ascii="Arial" w:hAnsi="Arial" w:cs="Arial"/>
                <w:noProof/>
                <w:sz w:val="20"/>
                <w:szCs w:val="20"/>
              </w:rPr>
            </w:pPr>
          </w:p>
        </w:tc>
      </w:tr>
      <w:tr w:rsidR="00C70E9C" w:rsidRPr="00767ABF" w14:paraId="3853CEDD" w14:textId="77777777" w:rsidTr="00CD7229">
        <w:trPr>
          <w:gridAfter w:val="1"/>
          <w:wAfter w:w="772" w:type="dxa"/>
          <w:trHeight w:val="1134"/>
        </w:trPr>
        <w:tc>
          <w:tcPr>
            <w:tcW w:w="3402" w:type="dxa"/>
            <w:tcBorders>
              <w:left w:val="nil"/>
              <w:bottom w:val="single" w:sz="4" w:space="0" w:color="auto"/>
            </w:tcBorders>
            <w:tcMar>
              <w:top w:w="108" w:type="dxa"/>
              <w:bottom w:w="108" w:type="dxa"/>
            </w:tcMar>
          </w:tcPr>
          <w:p w14:paraId="60E72409" w14:textId="77777777" w:rsidR="00F31316" w:rsidRPr="00767ABF" w:rsidRDefault="00F31316" w:rsidP="001A5751">
            <w:pPr>
              <w:pStyle w:val="032TableBodCcopy"/>
              <w:numPr>
                <w:ilvl w:val="0"/>
                <w:numId w:val="60"/>
              </w:numPr>
              <w:rPr>
                <w:rFonts w:ascii="Arial" w:hAnsi="Arial" w:cs="Arial"/>
                <w:sz w:val="20"/>
                <w:szCs w:val="20"/>
              </w:rPr>
            </w:pPr>
            <w:r w:rsidRPr="00767ABF">
              <w:rPr>
                <w:rFonts w:ascii="Arial" w:hAnsi="Arial" w:cs="Arial"/>
                <w:sz w:val="20"/>
                <w:szCs w:val="20"/>
              </w:rPr>
              <w:t xml:space="preserve">Deploy the </w:t>
            </w:r>
            <w:proofErr w:type="spellStart"/>
            <w:r w:rsidRPr="00767ABF">
              <w:rPr>
                <w:rFonts w:ascii="Arial" w:hAnsi="Arial" w:cs="Arial"/>
                <w:sz w:val="20"/>
                <w:szCs w:val="20"/>
              </w:rPr>
              <w:t>mtar</w:t>
            </w:r>
            <w:proofErr w:type="spellEnd"/>
            <w:r w:rsidRPr="00767ABF">
              <w:rPr>
                <w:rFonts w:ascii="Arial" w:hAnsi="Arial" w:cs="Arial"/>
                <w:sz w:val="20"/>
                <w:szCs w:val="20"/>
              </w:rPr>
              <w:t xml:space="preserve"> file.</w:t>
            </w:r>
          </w:p>
          <w:p w14:paraId="5AB89F74" w14:textId="7DAFEB69" w:rsidR="0066409F" w:rsidRPr="00767ABF" w:rsidRDefault="00F31316" w:rsidP="00F31316">
            <w:pPr>
              <w:pStyle w:val="032TableBodCcopy"/>
              <w:rPr>
                <w:rFonts w:ascii="Arial" w:hAnsi="Arial" w:cs="Arial"/>
                <w:sz w:val="20"/>
                <w:szCs w:val="20"/>
              </w:rPr>
            </w:pPr>
            <w:r w:rsidRPr="00767ABF">
              <w:rPr>
                <w:rFonts w:ascii="Arial" w:hAnsi="Arial" w:cs="Arial"/>
                <w:sz w:val="20"/>
                <w:szCs w:val="20"/>
              </w:rPr>
              <w:t xml:space="preserve"> </w:t>
            </w:r>
          </w:p>
          <w:p w14:paraId="6BBC1AFA" w14:textId="77777777" w:rsidR="00F31316" w:rsidRPr="00767ABF" w:rsidRDefault="00F31316" w:rsidP="00F31316">
            <w:pPr>
              <w:rPr>
                <w:rFonts w:ascii="Arial" w:hAnsi="Arial" w:cs="Arial"/>
                <w:b/>
                <w:sz w:val="20"/>
                <w:szCs w:val="20"/>
              </w:rPr>
            </w:pPr>
            <w:proofErr w:type="spellStart"/>
            <w:r w:rsidRPr="00767ABF">
              <w:rPr>
                <w:rFonts w:ascii="Arial" w:hAnsi="Arial" w:cs="Arial"/>
                <w:b/>
                <w:color w:val="000000"/>
                <w:sz w:val="20"/>
                <w:szCs w:val="20"/>
              </w:rPr>
              <w:t>xs</w:t>
            </w:r>
            <w:proofErr w:type="spellEnd"/>
            <w:r w:rsidRPr="00767ABF">
              <w:rPr>
                <w:rFonts w:ascii="Arial" w:hAnsi="Arial" w:cs="Arial"/>
                <w:b/>
                <w:color w:val="000000"/>
                <w:sz w:val="20"/>
                <w:szCs w:val="20"/>
              </w:rPr>
              <w:t xml:space="preserve"> deploy target/dat368_xsa.mtar --use-namespaces --no-namespaces-for-services -e </w:t>
            </w:r>
            <w:proofErr w:type="spellStart"/>
            <w:r w:rsidRPr="00767ABF">
              <w:rPr>
                <w:rFonts w:ascii="Arial" w:hAnsi="Arial" w:cs="Arial"/>
                <w:b/>
                <w:color w:val="000000"/>
                <w:sz w:val="20"/>
                <w:szCs w:val="20"/>
              </w:rPr>
              <w:t>deploy_xsa.mtaext</w:t>
            </w:r>
            <w:proofErr w:type="spellEnd"/>
          </w:p>
          <w:p w14:paraId="21657D85" w14:textId="7901F248" w:rsidR="0066409F" w:rsidRPr="00767ABF" w:rsidRDefault="0066409F" w:rsidP="0066409F">
            <w:pPr>
              <w:pStyle w:val="032TableBodCcopy"/>
              <w:rPr>
                <w:rFonts w:ascii="Arial" w:hAnsi="Arial" w:cs="Arial"/>
                <w:sz w:val="20"/>
                <w:szCs w:val="20"/>
              </w:rPr>
            </w:pPr>
          </w:p>
        </w:tc>
        <w:tc>
          <w:tcPr>
            <w:tcW w:w="5800" w:type="dxa"/>
            <w:tcBorders>
              <w:bottom w:val="single" w:sz="4" w:space="0" w:color="auto"/>
              <w:right w:val="nil"/>
            </w:tcBorders>
            <w:tcMar>
              <w:top w:w="108" w:type="dxa"/>
              <w:bottom w:w="108" w:type="dxa"/>
            </w:tcMar>
          </w:tcPr>
          <w:p w14:paraId="4D8D1462" w14:textId="4DBEC64C" w:rsidR="00C70E9C" w:rsidRPr="00767ABF" w:rsidRDefault="00396F02" w:rsidP="00F5228E">
            <w:pPr>
              <w:pStyle w:val="032TableBodCcopy"/>
              <w:rPr>
                <w:rFonts w:ascii="Arial" w:hAnsi="Arial" w:cs="Arial"/>
                <w:noProof/>
                <w:sz w:val="20"/>
                <w:szCs w:val="20"/>
              </w:rPr>
            </w:pPr>
            <w:r w:rsidRPr="00767ABF">
              <w:rPr>
                <w:rFonts w:ascii="Arial" w:hAnsi="Arial" w:cs="Arial"/>
                <w:noProof/>
                <w:sz w:val="20"/>
                <w:szCs w:val="20"/>
              </w:rPr>
              <w:drawing>
                <wp:inline distT="0" distB="0" distL="0" distR="0" wp14:anchorId="2ACA2FF2" wp14:editId="299E24B1">
                  <wp:extent cx="3545840" cy="109664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545840" cy="1096645"/>
                          </a:xfrm>
                          <a:prstGeom prst="rect">
                            <a:avLst/>
                          </a:prstGeom>
                        </pic:spPr>
                      </pic:pic>
                    </a:graphicData>
                  </a:graphic>
                </wp:inline>
              </w:drawing>
            </w:r>
          </w:p>
        </w:tc>
      </w:tr>
      <w:tr w:rsidR="00345E56" w:rsidRPr="00767ABF" w14:paraId="2C7ABFBF" w14:textId="77777777" w:rsidTr="00CD7229">
        <w:trPr>
          <w:gridAfter w:val="1"/>
          <w:wAfter w:w="772" w:type="dxa"/>
          <w:trHeight w:val="1134"/>
        </w:trPr>
        <w:tc>
          <w:tcPr>
            <w:tcW w:w="9202" w:type="dxa"/>
            <w:gridSpan w:val="2"/>
            <w:tcBorders>
              <w:left w:val="nil"/>
              <w:bottom w:val="single" w:sz="4" w:space="0" w:color="auto"/>
              <w:right w:val="nil"/>
            </w:tcBorders>
            <w:tcMar>
              <w:top w:w="108" w:type="dxa"/>
              <w:bottom w:w="108" w:type="dxa"/>
            </w:tcMar>
          </w:tcPr>
          <w:p w14:paraId="67F145C1" w14:textId="77777777" w:rsidR="00345E56" w:rsidRPr="00767ABF" w:rsidRDefault="00345E56" w:rsidP="00345E56">
            <w:pPr>
              <w:rPr>
                <w:rFonts w:ascii="Arial" w:hAnsi="Arial" w:cs="Arial"/>
                <w:sz w:val="20"/>
                <w:szCs w:val="20"/>
              </w:rPr>
            </w:pPr>
            <w:r w:rsidRPr="00767ABF">
              <w:rPr>
                <w:rFonts w:ascii="Arial" w:hAnsi="Arial" w:cs="Arial"/>
                <w:sz w:val="20"/>
                <w:szCs w:val="20"/>
              </w:rPr>
              <w:t>Watch the deploy process output carefully.  It tells you what's going on behind the scenes.</w:t>
            </w:r>
          </w:p>
          <w:p w14:paraId="2E0DF779" w14:textId="77777777" w:rsidR="00345E56" w:rsidRPr="00767ABF" w:rsidRDefault="00345E56" w:rsidP="00345E56">
            <w:pPr>
              <w:rPr>
                <w:rFonts w:ascii="Arial" w:hAnsi="Arial" w:cs="Arial"/>
                <w:sz w:val="20"/>
                <w:szCs w:val="20"/>
              </w:rPr>
            </w:pPr>
          </w:p>
          <w:p w14:paraId="68DBA82F" w14:textId="77777777" w:rsidR="00345E56" w:rsidRPr="00767ABF" w:rsidRDefault="00345E56" w:rsidP="00345E56">
            <w:pPr>
              <w:rPr>
                <w:rFonts w:ascii="Arial" w:hAnsi="Arial" w:cs="Arial"/>
                <w:sz w:val="20"/>
                <w:szCs w:val="20"/>
              </w:rPr>
            </w:pPr>
            <w:r w:rsidRPr="00767ABF">
              <w:rPr>
                <w:rFonts w:ascii="Arial" w:hAnsi="Arial" w:cs="Arial"/>
                <w:sz w:val="20"/>
                <w:szCs w:val="20"/>
              </w:rPr>
              <w:t>Some things to note.  When you see this line.</w:t>
            </w:r>
          </w:p>
          <w:p w14:paraId="4DCFFB00" w14:textId="77777777" w:rsidR="00345E56" w:rsidRPr="00767ABF" w:rsidRDefault="00345E56" w:rsidP="00345E56">
            <w:pPr>
              <w:rPr>
                <w:rFonts w:ascii="Arial" w:hAnsi="Arial" w:cs="Arial"/>
                <w:sz w:val="20"/>
                <w:szCs w:val="20"/>
              </w:rPr>
            </w:pPr>
          </w:p>
          <w:p w14:paraId="3EDD065E" w14:textId="77777777" w:rsidR="00345E56" w:rsidRPr="00155FAB" w:rsidRDefault="00345E56" w:rsidP="00345E56">
            <w:pPr>
              <w:rPr>
                <w:rFonts w:ascii="Andale Mono" w:hAnsi="Andale Mono" w:cs="Arial"/>
                <w:sz w:val="20"/>
                <w:szCs w:val="20"/>
              </w:rPr>
            </w:pPr>
            <w:r w:rsidRPr="00155FAB">
              <w:rPr>
                <w:rFonts w:ascii="Andale Mono" w:hAnsi="Andale Mono" w:cs="Arial"/>
                <w:sz w:val="20"/>
                <w:szCs w:val="20"/>
              </w:rPr>
              <w:t xml:space="preserve">Omitting </w:t>
            </w:r>
            <w:proofErr w:type="spellStart"/>
            <w:r w:rsidRPr="00155FAB">
              <w:rPr>
                <w:rFonts w:ascii="Andale Mono" w:hAnsi="Andale Mono" w:cs="Arial"/>
                <w:sz w:val="20"/>
                <w:szCs w:val="20"/>
              </w:rPr>
              <w:t>npm</w:t>
            </w:r>
            <w:proofErr w:type="spellEnd"/>
            <w:r w:rsidRPr="00155FAB">
              <w:rPr>
                <w:rFonts w:ascii="Andale Mono" w:hAnsi="Andale Mono" w:cs="Arial"/>
                <w:sz w:val="20"/>
                <w:szCs w:val="20"/>
              </w:rPr>
              <w:t xml:space="preserve"> install: node_modules directory is already present and rebuild is not enabled, using dependencies as provided</w:t>
            </w:r>
          </w:p>
          <w:p w14:paraId="404A160C" w14:textId="77777777" w:rsidR="00345E56" w:rsidRPr="00767ABF" w:rsidRDefault="00345E56" w:rsidP="00345E56">
            <w:pPr>
              <w:rPr>
                <w:rFonts w:ascii="Arial" w:hAnsi="Arial" w:cs="Arial"/>
                <w:sz w:val="20"/>
                <w:szCs w:val="20"/>
              </w:rPr>
            </w:pPr>
          </w:p>
          <w:p w14:paraId="753C924A" w14:textId="77777777" w:rsidR="00345E56" w:rsidRPr="00767ABF" w:rsidRDefault="00345E56" w:rsidP="00345E56">
            <w:pPr>
              <w:rPr>
                <w:rFonts w:ascii="Arial" w:hAnsi="Arial" w:cs="Arial"/>
                <w:sz w:val="20"/>
                <w:szCs w:val="20"/>
              </w:rPr>
            </w:pPr>
            <w:r w:rsidRPr="00767ABF">
              <w:rPr>
                <w:rFonts w:ascii="Arial" w:hAnsi="Arial" w:cs="Arial"/>
                <w:sz w:val="20"/>
                <w:szCs w:val="20"/>
              </w:rPr>
              <w:t xml:space="preserve">This lets you know that the dependencies were packages with the </w:t>
            </w:r>
            <w:proofErr w:type="spellStart"/>
            <w:r w:rsidRPr="00767ABF">
              <w:rPr>
                <w:rFonts w:ascii="Arial" w:hAnsi="Arial" w:cs="Arial"/>
                <w:sz w:val="20"/>
                <w:szCs w:val="20"/>
              </w:rPr>
              <w:t>mtar</w:t>
            </w:r>
            <w:proofErr w:type="spellEnd"/>
            <w:r w:rsidRPr="00767ABF">
              <w:rPr>
                <w:rFonts w:ascii="Arial" w:hAnsi="Arial" w:cs="Arial"/>
                <w:sz w:val="20"/>
                <w:szCs w:val="20"/>
              </w:rPr>
              <w:t xml:space="preserve"> and that the deployer will not run </w:t>
            </w:r>
            <w:proofErr w:type="spellStart"/>
            <w:r w:rsidRPr="00767ABF">
              <w:rPr>
                <w:rFonts w:ascii="Arial" w:hAnsi="Arial" w:cs="Arial"/>
                <w:sz w:val="20"/>
                <w:szCs w:val="20"/>
              </w:rPr>
              <w:t>npm</w:t>
            </w:r>
            <w:proofErr w:type="spellEnd"/>
            <w:r w:rsidRPr="00767ABF">
              <w:rPr>
                <w:rFonts w:ascii="Arial" w:hAnsi="Arial" w:cs="Arial"/>
                <w:sz w:val="20"/>
                <w:szCs w:val="20"/>
              </w:rPr>
              <w:t xml:space="preserve"> install again (and possibly fail if the Internet was not available).</w:t>
            </w:r>
          </w:p>
          <w:p w14:paraId="2FC5091C" w14:textId="77777777" w:rsidR="00345E56" w:rsidRPr="00767ABF" w:rsidRDefault="00345E56" w:rsidP="00345E56">
            <w:pPr>
              <w:rPr>
                <w:rFonts w:ascii="Arial" w:hAnsi="Arial" w:cs="Arial"/>
                <w:sz w:val="20"/>
                <w:szCs w:val="20"/>
              </w:rPr>
            </w:pPr>
          </w:p>
          <w:p w14:paraId="259050DC" w14:textId="74E8F3AD" w:rsidR="00345E56" w:rsidRPr="00767ABF" w:rsidRDefault="00345E56" w:rsidP="00345E56">
            <w:pPr>
              <w:rPr>
                <w:rFonts w:ascii="Arial" w:hAnsi="Arial" w:cs="Arial"/>
                <w:sz w:val="20"/>
                <w:szCs w:val="20"/>
              </w:rPr>
            </w:pPr>
            <w:r w:rsidRPr="00767ABF">
              <w:rPr>
                <w:rFonts w:ascii="Arial" w:hAnsi="Arial" w:cs="Arial"/>
                <w:sz w:val="20"/>
                <w:szCs w:val="20"/>
              </w:rPr>
              <w:t>The deploy will take approximately 10 minutes.  You may want to take a break and stretch your legs at this time.</w:t>
            </w:r>
          </w:p>
        </w:tc>
      </w:tr>
      <w:tr w:rsidR="0091355C" w:rsidRPr="00767ABF" w14:paraId="188342FF" w14:textId="77777777" w:rsidTr="00CD7229">
        <w:trPr>
          <w:gridAfter w:val="1"/>
          <w:wAfter w:w="772" w:type="dxa"/>
          <w:trHeight w:val="1134"/>
        </w:trPr>
        <w:tc>
          <w:tcPr>
            <w:tcW w:w="3402" w:type="dxa"/>
            <w:tcBorders>
              <w:left w:val="nil"/>
              <w:bottom w:val="single" w:sz="4" w:space="0" w:color="auto"/>
            </w:tcBorders>
            <w:tcMar>
              <w:top w:w="108" w:type="dxa"/>
              <w:bottom w:w="108" w:type="dxa"/>
            </w:tcMar>
          </w:tcPr>
          <w:p w14:paraId="761FC6C0" w14:textId="7840F191" w:rsidR="0091355C" w:rsidRPr="00767ABF" w:rsidRDefault="00D27F4F" w:rsidP="001A5751">
            <w:pPr>
              <w:pStyle w:val="032TableBodCcopy"/>
              <w:numPr>
                <w:ilvl w:val="0"/>
                <w:numId w:val="60"/>
              </w:numPr>
              <w:rPr>
                <w:rFonts w:ascii="Arial" w:hAnsi="Arial" w:cs="Arial"/>
                <w:sz w:val="20"/>
                <w:szCs w:val="20"/>
              </w:rPr>
            </w:pPr>
            <w:r w:rsidRPr="00767ABF">
              <w:rPr>
                <w:rFonts w:ascii="Arial" w:hAnsi="Arial" w:cs="Arial"/>
                <w:sz w:val="20"/>
                <w:szCs w:val="20"/>
              </w:rPr>
              <w:lastRenderedPageBreak/>
              <w:t xml:space="preserve">Verify the deploy completed successfully by </w:t>
            </w:r>
            <w:r w:rsidR="00E7184E" w:rsidRPr="00767ABF">
              <w:rPr>
                <w:rFonts w:ascii="Arial" w:hAnsi="Arial" w:cs="Arial"/>
                <w:sz w:val="20"/>
                <w:szCs w:val="20"/>
              </w:rPr>
              <w:t>seeing output similar to the following.</w:t>
            </w:r>
          </w:p>
        </w:tc>
        <w:tc>
          <w:tcPr>
            <w:tcW w:w="5800" w:type="dxa"/>
            <w:tcBorders>
              <w:bottom w:val="single" w:sz="4" w:space="0" w:color="auto"/>
              <w:right w:val="nil"/>
            </w:tcBorders>
            <w:tcMar>
              <w:top w:w="108" w:type="dxa"/>
              <w:bottom w:w="108" w:type="dxa"/>
            </w:tcMar>
          </w:tcPr>
          <w:p w14:paraId="3C18A51E" w14:textId="5076B4FD" w:rsidR="0091355C" w:rsidRPr="00767ABF" w:rsidRDefault="008D1ADC" w:rsidP="00F5228E">
            <w:pPr>
              <w:pStyle w:val="032TableBodCcopy"/>
              <w:rPr>
                <w:rFonts w:ascii="Arial" w:hAnsi="Arial" w:cs="Arial"/>
                <w:noProof/>
                <w:sz w:val="20"/>
                <w:szCs w:val="20"/>
              </w:rPr>
            </w:pPr>
            <w:r w:rsidRPr="00767ABF">
              <w:rPr>
                <w:rFonts w:ascii="Arial" w:hAnsi="Arial" w:cs="Arial"/>
                <w:noProof/>
                <w:sz w:val="20"/>
                <w:szCs w:val="20"/>
              </w:rPr>
              <w:drawing>
                <wp:inline distT="0" distB="0" distL="0" distR="0" wp14:anchorId="750A1D1B" wp14:editId="200B94CA">
                  <wp:extent cx="3545840" cy="1188085"/>
                  <wp:effectExtent l="0" t="0" r="0" b="5715"/>
                  <wp:docPr id="2258" name="Picture 2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545840" cy="1188085"/>
                          </a:xfrm>
                          <a:prstGeom prst="rect">
                            <a:avLst/>
                          </a:prstGeom>
                        </pic:spPr>
                      </pic:pic>
                    </a:graphicData>
                  </a:graphic>
                </wp:inline>
              </w:drawing>
            </w:r>
          </w:p>
        </w:tc>
      </w:tr>
      <w:tr w:rsidR="00396F02" w:rsidRPr="00767ABF" w14:paraId="475FECE6" w14:textId="77777777" w:rsidTr="00CD7229">
        <w:trPr>
          <w:gridAfter w:val="1"/>
          <w:wAfter w:w="772" w:type="dxa"/>
          <w:trHeight w:val="1134"/>
        </w:trPr>
        <w:tc>
          <w:tcPr>
            <w:tcW w:w="3402" w:type="dxa"/>
            <w:tcBorders>
              <w:left w:val="nil"/>
              <w:bottom w:val="single" w:sz="4" w:space="0" w:color="auto"/>
            </w:tcBorders>
            <w:tcMar>
              <w:top w:w="108" w:type="dxa"/>
              <w:bottom w:w="108" w:type="dxa"/>
            </w:tcMar>
          </w:tcPr>
          <w:p w14:paraId="45D3AE1B" w14:textId="77777777" w:rsidR="00396F02" w:rsidRPr="00767ABF" w:rsidRDefault="003809B8" w:rsidP="001A5751">
            <w:pPr>
              <w:pStyle w:val="032TableBodCcopy"/>
              <w:numPr>
                <w:ilvl w:val="0"/>
                <w:numId w:val="60"/>
              </w:numPr>
              <w:rPr>
                <w:rFonts w:ascii="Arial" w:hAnsi="Arial" w:cs="Arial"/>
                <w:sz w:val="20"/>
                <w:szCs w:val="20"/>
              </w:rPr>
            </w:pPr>
            <w:r w:rsidRPr="00767ABF">
              <w:rPr>
                <w:rFonts w:ascii="Arial" w:hAnsi="Arial" w:cs="Arial"/>
                <w:sz w:val="20"/>
                <w:szCs w:val="20"/>
              </w:rPr>
              <w:t xml:space="preserve">Check that’s it’s listed in the </w:t>
            </w:r>
            <w:proofErr w:type="spellStart"/>
            <w:r w:rsidRPr="00767ABF">
              <w:rPr>
                <w:rFonts w:ascii="Arial" w:hAnsi="Arial" w:cs="Arial"/>
                <w:sz w:val="20"/>
                <w:szCs w:val="20"/>
              </w:rPr>
              <w:t>mta</w:t>
            </w:r>
            <w:proofErr w:type="spellEnd"/>
            <w:r w:rsidRPr="00767ABF">
              <w:rPr>
                <w:rFonts w:ascii="Arial" w:hAnsi="Arial" w:cs="Arial"/>
                <w:sz w:val="20"/>
                <w:szCs w:val="20"/>
              </w:rPr>
              <w:t xml:space="preserve"> list.</w:t>
            </w:r>
          </w:p>
          <w:p w14:paraId="5E526817" w14:textId="77777777" w:rsidR="003809B8" w:rsidRPr="00767ABF" w:rsidRDefault="003809B8" w:rsidP="003809B8">
            <w:pPr>
              <w:pStyle w:val="032TableBodCcopy"/>
              <w:rPr>
                <w:rFonts w:ascii="Arial" w:hAnsi="Arial" w:cs="Arial"/>
                <w:sz w:val="20"/>
                <w:szCs w:val="20"/>
              </w:rPr>
            </w:pPr>
          </w:p>
          <w:p w14:paraId="1356C06E" w14:textId="7A8824C0" w:rsidR="003809B8" w:rsidRPr="00767ABF" w:rsidRDefault="00860BF6" w:rsidP="00A709BC">
            <w:pPr>
              <w:pStyle w:val="032TableBodCcopy"/>
              <w:rPr>
                <w:rFonts w:ascii="Arial" w:hAnsi="Arial" w:cs="Arial"/>
                <w:b/>
                <w:sz w:val="20"/>
                <w:szCs w:val="20"/>
              </w:rPr>
            </w:pPr>
            <w:proofErr w:type="spellStart"/>
            <w:r w:rsidRPr="00767ABF">
              <w:rPr>
                <w:rFonts w:ascii="Arial" w:hAnsi="Arial" w:cs="Arial"/>
                <w:b/>
                <w:sz w:val="20"/>
                <w:szCs w:val="20"/>
              </w:rPr>
              <w:t>x</w:t>
            </w:r>
            <w:r w:rsidR="003809B8" w:rsidRPr="00767ABF">
              <w:rPr>
                <w:rFonts w:ascii="Arial" w:hAnsi="Arial" w:cs="Arial"/>
                <w:b/>
                <w:sz w:val="20"/>
                <w:szCs w:val="20"/>
              </w:rPr>
              <w:t>s</w:t>
            </w:r>
            <w:proofErr w:type="spellEnd"/>
            <w:r w:rsidR="003809B8" w:rsidRPr="00767ABF">
              <w:rPr>
                <w:rFonts w:ascii="Arial" w:hAnsi="Arial" w:cs="Arial"/>
                <w:b/>
                <w:sz w:val="20"/>
                <w:szCs w:val="20"/>
              </w:rPr>
              <w:t xml:space="preserve"> </w:t>
            </w:r>
            <w:proofErr w:type="spellStart"/>
            <w:r w:rsidR="003809B8" w:rsidRPr="00767ABF">
              <w:rPr>
                <w:rFonts w:ascii="Arial" w:hAnsi="Arial" w:cs="Arial"/>
                <w:b/>
                <w:sz w:val="20"/>
                <w:szCs w:val="20"/>
              </w:rPr>
              <w:t>mtas</w:t>
            </w:r>
            <w:proofErr w:type="spellEnd"/>
          </w:p>
        </w:tc>
        <w:tc>
          <w:tcPr>
            <w:tcW w:w="5800" w:type="dxa"/>
            <w:tcBorders>
              <w:bottom w:val="single" w:sz="4" w:space="0" w:color="auto"/>
              <w:right w:val="nil"/>
            </w:tcBorders>
            <w:tcMar>
              <w:top w:w="108" w:type="dxa"/>
              <w:bottom w:w="108" w:type="dxa"/>
            </w:tcMar>
          </w:tcPr>
          <w:p w14:paraId="0221023F" w14:textId="2D979528" w:rsidR="00396F02" w:rsidRPr="00767ABF" w:rsidRDefault="00860BF6" w:rsidP="00F5228E">
            <w:pPr>
              <w:pStyle w:val="032TableBodCcopy"/>
              <w:rPr>
                <w:rFonts w:ascii="Arial" w:hAnsi="Arial" w:cs="Arial"/>
                <w:noProof/>
                <w:sz w:val="20"/>
                <w:szCs w:val="20"/>
              </w:rPr>
            </w:pPr>
            <w:r w:rsidRPr="00767ABF">
              <w:rPr>
                <w:rFonts w:ascii="Arial" w:hAnsi="Arial" w:cs="Arial"/>
                <w:noProof/>
                <w:sz w:val="20"/>
                <w:szCs w:val="20"/>
              </w:rPr>
              <w:drawing>
                <wp:inline distT="0" distB="0" distL="0" distR="0" wp14:anchorId="2B41DA34" wp14:editId="185CB8FC">
                  <wp:extent cx="3545840" cy="189420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545840" cy="1894205"/>
                          </a:xfrm>
                          <a:prstGeom prst="rect">
                            <a:avLst/>
                          </a:prstGeom>
                        </pic:spPr>
                      </pic:pic>
                    </a:graphicData>
                  </a:graphic>
                </wp:inline>
              </w:drawing>
            </w:r>
          </w:p>
        </w:tc>
      </w:tr>
      <w:tr w:rsidR="00345E56" w:rsidRPr="00767ABF" w14:paraId="300CF486" w14:textId="77777777" w:rsidTr="00CD7229">
        <w:trPr>
          <w:gridAfter w:val="1"/>
          <w:wAfter w:w="772" w:type="dxa"/>
          <w:trHeight w:val="1134"/>
        </w:trPr>
        <w:tc>
          <w:tcPr>
            <w:tcW w:w="3402" w:type="dxa"/>
            <w:tcBorders>
              <w:left w:val="nil"/>
              <w:bottom w:val="single" w:sz="4" w:space="0" w:color="auto"/>
            </w:tcBorders>
            <w:tcMar>
              <w:top w:w="108" w:type="dxa"/>
              <w:bottom w:w="108" w:type="dxa"/>
            </w:tcMar>
          </w:tcPr>
          <w:p w14:paraId="36EB9240" w14:textId="3BF291F5" w:rsidR="00786102" w:rsidRPr="00767ABF" w:rsidRDefault="00786102" w:rsidP="00786102">
            <w:pPr>
              <w:pStyle w:val="032TableBodCcopy"/>
              <w:numPr>
                <w:ilvl w:val="0"/>
                <w:numId w:val="60"/>
              </w:numPr>
              <w:rPr>
                <w:rFonts w:ascii="Arial" w:hAnsi="Arial" w:cs="Arial"/>
                <w:sz w:val="20"/>
                <w:szCs w:val="20"/>
              </w:rPr>
            </w:pPr>
            <w:r w:rsidRPr="00767ABF">
              <w:rPr>
                <w:rFonts w:ascii="Arial" w:hAnsi="Arial" w:cs="Arial"/>
                <w:sz w:val="20"/>
                <w:szCs w:val="20"/>
              </w:rPr>
              <w:t>List it’s app modules</w:t>
            </w:r>
          </w:p>
          <w:p w14:paraId="46E78622" w14:textId="4347E4D2" w:rsidR="00786102" w:rsidRPr="00767ABF" w:rsidRDefault="00786102" w:rsidP="00786102">
            <w:pPr>
              <w:pStyle w:val="032TableBodCcopy"/>
              <w:rPr>
                <w:rFonts w:ascii="Arial" w:hAnsi="Arial" w:cs="Arial"/>
                <w:sz w:val="20"/>
                <w:szCs w:val="20"/>
              </w:rPr>
            </w:pPr>
          </w:p>
        </w:tc>
        <w:tc>
          <w:tcPr>
            <w:tcW w:w="5800" w:type="dxa"/>
            <w:tcBorders>
              <w:bottom w:val="single" w:sz="4" w:space="0" w:color="auto"/>
              <w:right w:val="nil"/>
            </w:tcBorders>
            <w:tcMar>
              <w:top w:w="108" w:type="dxa"/>
              <w:bottom w:w="108" w:type="dxa"/>
            </w:tcMar>
          </w:tcPr>
          <w:p w14:paraId="3B11AC54" w14:textId="29827A00" w:rsidR="00345E56" w:rsidRPr="00767ABF" w:rsidRDefault="00786102" w:rsidP="00F5228E">
            <w:pPr>
              <w:pStyle w:val="032TableBodCcopy"/>
              <w:rPr>
                <w:rFonts w:ascii="Arial" w:hAnsi="Arial" w:cs="Arial"/>
                <w:noProof/>
                <w:sz w:val="20"/>
                <w:szCs w:val="20"/>
              </w:rPr>
            </w:pPr>
            <w:r w:rsidRPr="00767ABF">
              <w:rPr>
                <w:rFonts w:ascii="Arial" w:hAnsi="Arial" w:cs="Arial"/>
                <w:noProof/>
                <w:sz w:val="20"/>
                <w:szCs w:val="20"/>
              </w:rPr>
              <w:drawing>
                <wp:inline distT="0" distB="0" distL="0" distR="0" wp14:anchorId="0D8F27DF" wp14:editId="47F94FA2">
                  <wp:extent cx="3545840" cy="313690"/>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545840" cy="313690"/>
                          </a:xfrm>
                          <a:prstGeom prst="rect">
                            <a:avLst/>
                          </a:prstGeom>
                        </pic:spPr>
                      </pic:pic>
                    </a:graphicData>
                  </a:graphic>
                </wp:inline>
              </w:drawing>
            </w:r>
          </w:p>
        </w:tc>
      </w:tr>
      <w:tr w:rsidR="00786102" w:rsidRPr="00767ABF" w14:paraId="56589BF2" w14:textId="77777777" w:rsidTr="00CD7229">
        <w:trPr>
          <w:gridAfter w:val="1"/>
          <w:wAfter w:w="772" w:type="dxa"/>
          <w:trHeight w:val="1134"/>
        </w:trPr>
        <w:tc>
          <w:tcPr>
            <w:tcW w:w="3402" w:type="dxa"/>
            <w:tcBorders>
              <w:left w:val="nil"/>
              <w:bottom w:val="single" w:sz="4" w:space="0" w:color="auto"/>
            </w:tcBorders>
            <w:tcMar>
              <w:top w:w="108" w:type="dxa"/>
              <w:bottom w:w="108" w:type="dxa"/>
            </w:tcMar>
          </w:tcPr>
          <w:p w14:paraId="3EB1FCF1" w14:textId="77777777" w:rsidR="00786102" w:rsidRPr="00767ABF" w:rsidRDefault="00B35D26" w:rsidP="001A5751">
            <w:pPr>
              <w:pStyle w:val="032TableBodCcopy"/>
              <w:numPr>
                <w:ilvl w:val="0"/>
                <w:numId w:val="60"/>
              </w:numPr>
              <w:rPr>
                <w:rFonts w:ascii="Arial" w:hAnsi="Arial" w:cs="Arial"/>
                <w:sz w:val="20"/>
                <w:szCs w:val="20"/>
              </w:rPr>
            </w:pPr>
            <w:r w:rsidRPr="00767ABF">
              <w:rPr>
                <w:rFonts w:ascii="Arial" w:hAnsi="Arial" w:cs="Arial"/>
                <w:sz w:val="20"/>
                <w:szCs w:val="20"/>
              </w:rPr>
              <w:t>And it’s services.</w:t>
            </w:r>
          </w:p>
          <w:p w14:paraId="677F6C4C" w14:textId="77777777" w:rsidR="00B35D26" w:rsidRPr="00767ABF" w:rsidRDefault="00B35D26" w:rsidP="00B35D26">
            <w:pPr>
              <w:pStyle w:val="032TableBodCcopy"/>
              <w:rPr>
                <w:rFonts w:ascii="Arial" w:hAnsi="Arial" w:cs="Arial"/>
                <w:sz w:val="20"/>
                <w:szCs w:val="20"/>
              </w:rPr>
            </w:pPr>
          </w:p>
          <w:p w14:paraId="78DA643C" w14:textId="7C532A38" w:rsidR="00B35D26" w:rsidRPr="00767ABF" w:rsidRDefault="00C3082A" w:rsidP="00B35D26">
            <w:pPr>
              <w:pStyle w:val="032TableBodCcopy"/>
              <w:rPr>
                <w:rFonts w:ascii="Arial" w:hAnsi="Arial" w:cs="Arial"/>
                <w:b/>
                <w:sz w:val="20"/>
                <w:szCs w:val="20"/>
              </w:rPr>
            </w:pPr>
            <w:proofErr w:type="spellStart"/>
            <w:r w:rsidRPr="00767ABF">
              <w:rPr>
                <w:rFonts w:ascii="Arial" w:hAnsi="Arial" w:cs="Arial"/>
                <w:b/>
                <w:sz w:val="20"/>
                <w:szCs w:val="20"/>
              </w:rPr>
              <w:t>x</w:t>
            </w:r>
            <w:r w:rsidR="00B35D26" w:rsidRPr="00767ABF">
              <w:rPr>
                <w:rFonts w:ascii="Arial" w:hAnsi="Arial" w:cs="Arial"/>
                <w:b/>
                <w:sz w:val="20"/>
                <w:szCs w:val="20"/>
              </w:rPr>
              <w:t>s</w:t>
            </w:r>
            <w:proofErr w:type="spellEnd"/>
            <w:r w:rsidR="00B35D26" w:rsidRPr="00767ABF">
              <w:rPr>
                <w:rFonts w:ascii="Arial" w:hAnsi="Arial" w:cs="Arial"/>
                <w:b/>
                <w:sz w:val="20"/>
                <w:szCs w:val="20"/>
              </w:rPr>
              <w:t xml:space="preserve"> s | grep dat368</w:t>
            </w:r>
          </w:p>
          <w:p w14:paraId="71B1543E" w14:textId="77777777" w:rsidR="00B35D26" w:rsidRPr="00767ABF" w:rsidRDefault="00B35D26" w:rsidP="00B35D26">
            <w:pPr>
              <w:pStyle w:val="032TableBodCcopy"/>
              <w:rPr>
                <w:rFonts w:ascii="Arial" w:hAnsi="Arial" w:cs="Arial"/>
                <w:sz w:val="20"/>
                <w:szCs w:val="20"/>
              </w:rPr>
            </w:pPr>
          </w:p>
          <w:p w14:paraId="78878EED" w14:textId="1EDD7A77" w:rsidR="00B35D26" w:rsidRPr="00767ABF" w:rsidRDefault="00B35D26" w:rsidP="00B35D26">
            <w:pPr>
              <w:pStyle w:val="032TableBodCcopy"/>
              <w:rPr>
                <w:rFonts w:ascii="Arial" w:hAnsi="Arial" w:cs="Arial"/>
                <w:sz w:val="20"/>
                <w:szCs w:val="20"/>
              </w:rPr>
            </w:pPr>
            <w:r w:rsidRPr="00767ABF">
              <w:rPr>
                <w:rFonts w:ascii="Arial" w:hAnsi="Arial" w:cs="Arial"/>
                <w:sz w:val="20"/>
                <w:szCs w:val="20"/>
              </w:rPr>
              <w:t xml:space="preserve">Notice that the </w:t>
            </w:r>
            <w:r w:rsidR="005773ED" w:rsidRPr="00767ABF">
              <w:rPr>
                <w:rFonts w:ascii="Arial" w:hAnsi="Arial" w:cs="Arial"/>
                <w:sz w:val="20"/>
                <w:szCs w:val="20"/>
              </w:rPr>
              <w:t xml:space="preserve">HDI container has been re-created and that the </w:t>
            </w:r>
            <w:proofErr w:type="spellStart"/>
            <w:r w:rsidR="005773ED" w:rsidRPr="00767ABF">
              <w:rPr>
                <w:rFonts w:ascii="Arial" w:hAnsi="Arial" w:cs="Arial"/>
                <w:sz w:val="20"/>
                <w:szCs w:val="20"/>
              </w:rPr>
              <w:t>uaa</w:t>
            </w:r>
            <w:proofErr w:type="spellEnd"/>
            <w:r w:rsidR="005773ED" w:rsidRPr="00767ABF">
              <w:rPr>
                <w:rFonts w:ascii="Arial" w:hAnsi="Arial" w:cs="Arial"/>
                <w:sz w:val="20"/>
                <w:szCs w:val="20"/>
              </w:rPr>
              <w:t xml:space="preserve"> service </w:t>
            </w:r>
            <w:r w:rsidR="00C3082A" w:rsidRPr="00767ABF">
              <w:rPr>
                <w:rFonts w:ascii="Arial" w:hAnsi="Arial" w:cs="Arial"/>
                <w:sz w:val="20"/>
                <w:szCs w:val="20"/>
              </w:rPr>
              <w:t>still exists.</w:t>
            </w:r>
          </w:p>
        </w:tc>
        <w:tc>
          <w:tcPr>
            <w:tcW w:w="5800" w:type="dxa"/>
            <w:tcBorders>
              <w:bottom w:val="single" w:sz="4" w:space="0" w:color="auto"/>
              <w:right w:val="nil"/>
            </w:tcBorders>
            <w:tcMar>
              <w:top w:w="108" w:type="dxa"/>
              <w:bottom w:w="108" w:type="dxa"/>
            </w:tcMar>
          </w:tcPr>
          <w:p w14:paraId="03831210" w14:textId="6319FFD6" w:rsidR="00786102" w:rsidRPr="00767ABF" w:rsidRDefault="005773ED" w:rsidP="00F5228E">
            <w:pPr>
              <w:pStyle w:val="032TableBodCcopy"/>
              <w:rPr>
                <w:rFonts w:ascii="Arial" w:hAnsi="Arial" w:cs="Arial"/>
                <w:noProof/>
                <w:sz w:val="20"/>
                <w:szCs w:val="20"/>
              </w:rPr>
            </w:pPr>
            <w:r w:rsidRPr="00767ABF">
              <w:rPr>
                <w:rFonts w:ascii="Arial" w:hAnsi="Arial" w:cs="Arial"/>
                <w:noProof/>
                <w:sz w:val="20"/>
                <w:szCs w:val="20"/>
              </w:rPr>
              <w:drawing>
                <wp:inline distT="0" distB="0" distL="0" distR="0" wp14:anchorId="77788E0E" wp14:editId="66EE9CB4">
                  <wp:extent cx="3545840" cy="502920"/>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545840" cy="502920"/>
                          </a:xfrm>
                          <a:prstGeom prst="rect">
                            <a:avLst/>
                          </a:prstGeom>
                        </pic:spPr>
                      </pic:pic>
                    </a:graphicData>
                  </a:graphic>
                </wp:inline>
              </w:drawing>
            </w:r>
          </w:p>
        </w:tc>
      </w:tr>
      <w:tr w:rsidR="00F51AC2" w:rsidRPr="00767ABF" w14:paraId="5AF24498" w14:textId="77777777" w:rsidTr="00CD7229">
        <w:trPr>
          <w:gridAfter w:val="1"/>
          <w:wAfter w:w="772" w:type="dxa"/>
          <w:trHeight w:val="1134"/>
        </w:trPr>
        <w:tc>
          <w:tcPr>
            <w:tcW w:w="3402" w:type="dxa"/>
            <w:tcBorders>
              <w:left w:val="nil"/>
              <w:bottom w:val="single" w:sz="4" w:space="0" w:color="auto"/>
            </w:tcBorders>
            <w:tcMar>
              <w:top w:w="108" w:type="dxa"/>
              <w:bottom w:w="108" w:type="dxa"/>
            </w:tcMar>
          </w:tcPr>
          <w:p w14:paraId="556E40AC" w14:textId="77777777" w:rsidR="00F51AC2" w:rsidRPr="00767ABF" w:rsidRDefault="00F656B8" w:rsidP="001A5751">
            <w:pPr>
              <w:pStyle w:val="032TableBodCcopy"/>
              <w:numPr>
                <w:ilvl w:val="0"/>
                <w:numId w:val="60"/>
              </w:numPr>
              <w:rPr>
                <w:rFonts w:ascii="Arial" w:hAnsi="Arial" w:cs="Arial"/>
                <w:sz w:val="20"/>
                <w:szCs w:val="20"/>
              </w:rPr>
            </w:pPr>
            <w:r w:rsidRPr="00767ABF">
              <w:rPr>
                <w:rFonts w:ascii="Arial" w:hAnsi="Arial" w:cs="Arial"/>
                <w:sz w:val="20"/>
                <w:szCs w:val="20"/>
              </w:rPr>
              <w:t>Get the web module’s URL.  Note the port number may differ for you.</w:t>
            </w:r>
          </w:p>
          <w:p w14:paraId="6FC25E84" w14:textId="77777777" w:rsidR="00F656B8" w:rsidRPr="00767ABF" w:rsidRDefault="00F656B8" w:rsidP="00F656B8">
            <w:pPr>
              <w:pStyle w:val="032TableBodCcopy"/>
              <w:rPr>
                <w:rFonts w:ascii="Arial" w:hAnsi="Arial" w:cs="Arial"/>
                <w:sz w:val="20"/>
                <w:szCs w:val="20"/>
              </w:rPr>
            </w:pPr>
          </w:p>
          <w:p w14:paraId="26E1CC11" w14:textId="00602E2C" w:rsidR="00F656B8" w:rsidRPr="00767ABF" w:rsidRDefault="00870817" w:rsidP="00F656B8">
            <w:pPr>
              <w:pStyle w:val="032TableBodCcopy"/>
              <w:rPr>
                <w:rFonts w:ascii="Arial" w:hAnsi="Arial" w:cs="Arial"/>
                <w:b/>
                <w:sz w:val="20"/>
                <w:szCs w:val="20"/>
              </w:rPr>
            </w:pPr>
            <w:proofErr w:type="spellStart"/>
            <w:r w:rsidRPr="00767ABF">
              <w:rPr>
                <w:rFonts w:ascii="Arial" w:hAnsi="Arial" w:cs="Arial"/>
                <w:b/>
                <w:sz w:val="20"/>
                <w:szCs w:val="20"/>
              </w:rPr>
              <w:t>xs</w:t>
            </w:r>
            <w:proofErr w:type="spellEnd"/>
            <w:r w:rsidRPr="00767ABF">
              <w:rPr>
                <w:rFonts w:ascii="Arial" w:hAnsi="Arial" w:cs="Arial"/>
                <w:b/>
                <w:sz w:val="20"/>
                <w:szCs w:val="20"/>
              </w:rPr>
              <w:t xml:space="preserve"> app DAT368.web </w:t>
            </w:r>
            <w:r w:rsidR="00511F99" w:rsidRPr="00767ABF">
              <w:rPr>
                <w:rFonts w:ascii="Arial" w:hAnsi="Arial" w:cs="Arial"/>
                <w:b/>
                <w:sz w:val="20"/>
                <w:szCs w:val="20"/>
              </w:rPr>
              <w:t>--</w:t>
            </w:r>
            <w:proofErr w:type="spellStart"/>
            <w:r w:rsidRPr="00767ABF">
              <w:rPr>
                <w:rFonts w:ascii="Arial" w:hAnsi="Arial" w:cs="Arial"/>
                <w:b/>
                <w:sz w:val="20"/>
                <w:szCs w:val="20"/>
              </w:rPr>
              <w:t>urls</w:t>
            </w:r>
            <w:proofErr w:type="spellEnd"/>
          </w:p>
          <w:p w14:paraId="1D7B8436" w14:textId="1E686B1C" w:rsidR="00870817" w:rsidRPr="00767ABF" w:rsidRDefault="00870817" w:rsidP="00F656B8">
            <w:pPr>
              <w:pStyle w:val="032TableBodCcopy"/>
              <w:rPr>
                <w:rFonts w:ascii="Arial" w:hAnsi="Arial" w:cs="Arial"/>
                <w:sz w:val="20"/>
                <w:szCs w:val="20"/>
              </w:rPr>
            </w:pPr>
          </w:p>
        </w:tc>
        <w:tc>
          <w:tcPr>
            <w:tcW w:w="5800" w:type="dxa"/>
            <w:tcBorders>
              <w:bottom w:val="single" w:sz="4" w:space="0" w:color="auto"/>
              <w:right w:val="nil"/>
            </w:tcBorders>
            <w:tcMar>
              <w:top w:w="108" w:type="dxa"/>
              <w:bottom w:w="108" w:type="dxa"/>
            </w:tcMar>
          </w:tcPr>
          <w:p w14:paraId="268BC431" w14:textId="5A3EF7F8" w:rsidR="00F51AC2" w:rsidRPr="00767ABF" w:rsidRDefault="00F51AC2" w:rsidP="00F5228E">
            <w:pPr>
              <w:pStyle w:val="032TableBodCcopy"/>
              <w:rPr>
                <w:rFonts w:ascii="Arial" w:hAnsi="Arial" w:cs="Arial"/>
                <w:noProof/>
                <w:sz w:val="20"/>
                <w:szCs w:val="20"/>
              </w:rPr>
            </w:pPr>
            <w:r w:rsidRPr="00767ABF">
              <w:rPr>
                <w:rFonts w:ascii="Arial" w:hAnsi="Arial" w:cs="Arial"/>
                <w:noProof/>
                <w:sz w:val="20"/>
                <w:szCs w:val="20"/>
              </w:rPr>
              <w:drawing>
                <wp:inline distT="0" distB="0" distL="0" distR="0" wp14:anchorId="3CBBBD49" wp14:editId="09596B58">
                  <wp:extent cx="3545840" cy="365760"/>
                  <wp:effectExtent l="0" t="0" r="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545840" cy="365760"/>
                          </a:xfrm>
                          <a:prstGeom prst="rect">
                            <a:avLst/>
                          </a:prstGeom>
                        </pic:spPr>
                      </pic:pic>
                    </a:graphicData>
                  </a:graphic>
                </wp:inline>
              </w:drawing>
            </w:r>
          </w:p>
        </w:tc>
      </w:tr>
      <w:tr w:rsidR="002A5B88" w:rsidRPr="00767ABF" w14:paraId="24691F49" w14:textId="77777777" w:rsidTr="00CD7229">
        <w:trPr>
          <w:gridAfter w:val="1"/>
          <w:wAfter w:w="772" w:type="dxa"/>
          <w:trHeight w:val="1134"/>
        </w:trPr>
        <w:tc>
          <w:tcPr>
            <w:tcW w:w="3402" w:type="dxa"/>
            <w:tcBorders>
              <w:left w:val="nil"/>
              <w:bottom w:val="single" w:sz="4" w:space="0" w:color="auto"/>
            </w:tcBorders>
            <w:tcMar>
              <w:top w:w="108" w:type="dxa"/>
              <w:bottom w:w="108" w:type="dxa"/>
            </w:tcMar>
          </w:tcPr>
          <w:p w14:paraId="41406813" w14:textId="51237ADA" w:rsidR="0054411E" w:rsidRPr="00767ABF" w:rsidRDefault="002A5B88" w:rsidP="001A5751">
            <w:pPr>
              <w:pStyle w:val="032TableBodCcopy"/>
              <w:numPr>
                <w:ilvl w:val="0"/>
                <w:numId w:val="60"/>
              </w:numPr>
              <w:rPr>
                <w:rFonts w:ascii="Arial" w:hAnsi="Arial" w:cs="Arial"/>
                <w:sz w:val="20"/>
                <w:szCs w:val="20"/>
              </w:rPr>
            </w:pPr>
            <w:r w:rsidRPr="00767ABF">
              <w:rPr>
                <w:rFonts w:ascii="Arial" w:hAnsi="Arial" w:cs="Arial"/>
                <w:sz w:val="20"/>
                <w:szCs w:val="20"/>
              </w:rPr>
              <w:lastRenderedPageBreak/>
              <w:t>Cut the URL and paste it into a new Chrome incognito browser window.</w:t>
            </w:r>
          </w:p>
        </w:tc>
        <w:tc>
          <w:tcPr>
            <w:tcW w:w="5800" w:type="dxa"/>
            <w:tcBorders>
              <w:bottom w:val="single" w:sz="4" w:space="0" w:color="auto"/>
              <w:right w:val="nil"/>
            </w:tcBorders>
            <w:tcMar>
              <w:top w:w="108" w:type="dxa"/>
              <w:bottom w:w="108" w:type="dxa"/>
            </w:tcMar>
          </w:tcPr>
          <w:p w14:paraId="5EE5793E" w14:textId="67BC58E0" w:rsidR="002A5B88" w:rsidRPr="00767ABF" w:rsidRDefault="00042895" w:rsidP="00F5228E">
            <w:pPr>
              <w:pStyle w:val="032TableBodCcopy"/>
              <w:rPr>
                <w:rFonts w:ascii="Arial" w:hAnsi="Arial" w:cs="Arial"/>
                <w:noProof/>
                <w:sz w:val="20"/>
                <w:szCs w:val="20"/>
              </w:rPr>
            </w:pPr>
            <w:r w:rsidRPr="00767ABF">
              <w:rPr>
                <w:rFonts w:ascii="Arial" w:hAnsi="Arial" w:cs="Arial"/>
                <w:noProof/>
                <w:sz w:val="20"/>
                <w:szCs w:val="20"/>
              </w:rPr>
              <w:drawing>
                <wp:inline distT="0" distB="0" distL="0" distR="0" wp14:anchorId="3FAA6C5B" wp14:editId="080BB6E1">
                  <wp:extent cx="3545840" cy="1955165"/>
                  <wp:effectExtent l="0" t="0" r="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545840" cy="1955165"/>
                          </a:xfrm>
                          <a:prstGeom prst="rect">
                            <a:avLst/>
                          </a:prstGeom>
                        </pic:spPr>
                      </pic:pic>
                    </a:graphicData>
                  </a:graphic>
                </wp:inline>
              </w:drawing>
            </w:r>
          </w:p>
        </w:tc>
      </w:tr>
      <w:tr w:rsidR="0054411E" w:rsidRPr="00767ABF" w14:paraId="737F3BF8" w14:textId="77777777" w:rsidTr="00CD7229">
        <w:trPr>
          <w:gridAfter w:val="1"/>
          <w:wAfter w:w="772" w:type="dxa"/>
          <w:trHeight w:val="1134"/>
        </w:trPr>
        <w:tc>
          <w:tcPr>
            <w:tcW w:w="3402" w:type="dxa"/>
            <w:tcBorders>
              <w:left w:val="nil"/>
              <w:bottom w:val="single" w:sz="4" w:space="0" w:color="auto"/>
            </w:tcBorders>
            <w:tcMar>
              <w:top w:w="108" w:type="dxa"/>
              <w:bottom w:w="108" w:type="dxa"/>
            </w:tcMar>
          </w:tcPr>
          <w:p w14:paraId="61CBB797" w14:textId="09209407" w:rsidR="0054411E" w:rsidRPr="00767ABF" w:rsidRDefault="00CF395C" w:rsidP="001A5751">
            <w:pPr>
              <w:pStyle w:val="032TableBodCcopy"/>
              <w:numPr>
                <w:ilvl w:val="0"/>
                <w:numId w:val="60"/>
              </w:numPr>
              <w:rPr>
                <w:rFonts w:ascii="Arial" w:hAnsi="Arial" w:cs="Arial"/>
                <w:sz w:val="20"/>
                <w:szCs w:val="20"/>
              </w:rPr>
            </w:pPr>
            <w:r w:rsidRPr="00767ABF">
              <w:rPr>
                <w:rFonts w:ascii="Arial" w:hAnsi="Arial" w:cs="Arial"/>
                <w:sz w:val="20"/>
                <w:szCs w:val="20"/>
              </w:rPr>
              <w:t xml:space="preserve">Click on the </w:t>
            </w:r>
            <w:r w:rsidRPr="00767ABF">
              <w:rPr>
                <w:rFonts w:ascii="Arial" w:hAnsi="Arial" w:cs="Arial"/>
                <w:b/>
                <w:sz w:val="20"/>
                <w:szCs w:val="20"/>
              </w:rPr>
              <w:t>ODATA Links</w:t>
            </w:r>
            <w:r w:rsidRPr="00767ABF">
              <w:rPr>
                <w:rFonts w:ascii="Arial" w:hAnsi="Arial" w:cs="Arial"/>
                <w:sz w:val="20"/>
                <w:szCs w:val="20"/>
              </w:rPr>
              <w:t xml:space="preserve"> link.  This will prompt you for login since the </w:t>
            </w:r>
            <w:proofErr w:type="spellStart"/>
            <w:r w:rsidRPr="00767ABF">
              <w:rPr>
                <w:rFonts w:ascii="Arial" w:hAnsi="Arial" w:cs="Arial"/>
                <w:sz w:val="20"/>
                <w:szCs w:val="20"/>
              </w:rPr>
              <w:t>nodejs</w:t>
            </w:r>
            <w:proofErr w:type="spellEnd"/>
            <w:r w:rsidRPr="00767ABF">
              <w:rPr>
                <w:rFonts w:ascii="Arial" w:hAnsi="Arial" w:cs="Arial"/>
                <w:sz w:val="20"/>
                <w:szCs w:val="20"/>
              </w:rPr>
              <w:t xml:space="preserve"> module require</w:t>
            </w:r>
            <w:r w:rsidR="004E23EB" w:rsidRPr="00767ABF">
              <w:rPr>
                <w:rFonts w:ascii="Arial" w:hAnsi="Arial" w:cs="Arial"/>
                <w:sz w:val="20"/>
                <w:szCs w:val="20"/>
              </w:rPr>
              <w:t>s</w:t>
            </w:r>
            <w:r w:rsidRPr="00767ABF">
              <w:rPr>
                <w:rFonts w:ascii="Arial" w:hAnsi="Arial" w:cs="Arial"/>
                <w:sz w:val="20"/>
                <w:szCs w:val="20"/>
              </w:rPr>
              <w:t xml:space="preserve"> authentication.</w:t>
            </w:r>
          </w:p>
        </w:tc>
        <w:tc>
          <w:tcPr>
            <w:tcW w:w="5800" w:type="dxa"/>
            <w:tcBorders>
              <w:bottom w:val="single" w:sz="4" w:space="0" w:color="auto"/>
              <w:right w:val="nil"/>
            </w:tcBorders>
            <w:tcMar>
              <w:top w:w="108" w:type="dxa"/>
              <w:bottom w:w="108" w:type="dxa"/>
            </w:tcMar>
          </w:tcPr>
          <w:p w14:paraId="5F4EF7A4" w14:textId="1CB50019" w:rsidR="0054411E" w:rsidRPr="00767ABF" w:rsidRDefault="003620CD" w:rsidP="00F5228E">
            <w:pPr>
              <w:pStyle w:val="032TableBodCcopy"/>
              <w:rPr>
                <w:rFonts w:ascii="Arial" w:hAnsi="Arial" w:cs="Arial"/>
                <w:noProof/>
                <w:sz w:val="20"/>
                <w:szCs w:val="20"/>
              </w:rPr>
            </w:pPr>
            <w:r w:rsidRPr="00767ABF">
              <w:rPr>
                <w:rFonts w:ascii="Arial" w:hAnsi="Arial" w:cs="Arial"/>
                <w:noProof/>
                <w:sz w:val="20"/>
                <w:szCs w:val="20"/>
              </w:rPr>
              <w:drawing>
                <wp:inline distT="0" distB="0" distL="0" distR="0" wp14:anchorId="66D17195" wp14:editId="0BFF4B4E">
                  <wp:extent cx="3545840" cy="1863090"/>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545840" cy="1863090"/>
                          </a:xfrm>
                          <a:prstGeom prst="rect">
                            <a:avLst/>
                          </a:prstGeom>
                        </pic:spPr>
                      </pic:pic>
                    </a:graphicData>
                  </a:graphic>
                </wp:inline>
              </w:drawing>
            </w:r>
          </w:p>
        </w:tc>
      </w:tr>
      <w:tr w:rsidR="00B53E3E" w:rsidRPr="00767ABF" w14:paraId="74C7EB86" w14:textId="77777777" w:rsidTr="00CD7229">
        <w:trPr>
          <w:gridAfter w:val="1"/>
          <w:wAfter w:w="772" w:type="dxa"/>
          <w:trHeight w:val="1134"/>
        </w:trPr>
        <w:tc>
          <w:tcPr>
            <w:tcW w:w="3402" w:type="dxa"/>
            <w:tcBorders>
              <w:left w:val="nil"/>
              <w:bottom w:val="single" w:sz="4" w:space="0" w:color="auto"/>
            </w:tcBorders>
            <w:tcMar>
              <w:top w:w="108" w:type="dxa"/>
              <w:bottom w:w="108" w:type="dxa"/>
            </w:tcMar>
          </w:tcPr>
          <w:p w14:paraId="0A0650AE" w14:textId="3B585CAC" w:rsidR="00B53E3E" w:rsidRPr="00767ABF" w:rsidRDefault="00CF395C" w:rsidP="001A5751">
            <w:pPr>
              <w:pStyle w:val="032TableBodCcopy"/>
              <w:numPr>
                <w:ilvl w:val="0"/>
                <w:numId w:val="60"/>
              </w:numPr>
              <w:rPr>
                <w:rFonts w:ascii="Arial" w:hAnsi="Arial" w:cs="Arial"/>
                <w:sz w:val="20"/>
                <w:szCs w:val="20"/>
              </w:rPr>
            </w:pPr>
            <w:r w:rsidRPr="00767ABF">
              <w:rPr>
                <w:rFonts w:ascii="Arial" w:hAnsi="Arial" w:cs="Arial"/>
                <w:sz w:val="20"/>
                <w:szCs w:val="20"/>
              </w:rPr>
              <w:t xml:space="preserve">Use </w:t>
            </w:r>
            <w:r w:rsidRPr="00767ABF">
              <w:rPr>
                <w:rFonts w:ascii="Arial" w:hAnsi="Arial" w:cs="Arial"/>
                <w:b/>
                <w:sz w:val="20"/>
                <w:szCs w:val="20"/>
              </w:rPr>
              <w:t>DAT368</w:t>
            </w:r>
            <w:r w:rsidRPr="00767ABF">
              <w:rPr>
                <w:rFonts w:ascii="Arial" w:hAnsi="Arial" w:cs="Arial"/>
                <w:sz w:val="20"/>
                <w:szCs w:val="20"/>
              </w:rPr>
              <w:t xml:space="preserve"> with password </w:t>
            </w:r>
            <w:r w:rsidRPr="00767ABF">
              <w:rPr>
                <w:rFonts w:ascii="Arial" w:hAnsi="Arial" w:cs="Arial"/>
                <w:b/>
                <w:sz w:val="20"/>
                <w:szCs w:val="20"/>
              </w:rPr>
              <w:t>WelcomeSAP2018</w:t>
            </w:r>
          </w:p>
        </w:tc>
        <w:tc>
          <w:tcPr>
            <w:tcW w:w="5800" w:type="dxa"/>
            <w:tcBorders>
              <w:bottom w:val="single" w:sz="4" w:space="0" w:color="auto"/>
              <w:right w:val="nil"/>
            </w:tcBorders>
            <w:tcMar>
              <w:top w:w="108" w:type="dxa"/>
              <w:bottom w:w="108" w:type="dxa"/>
            </w:tcMar>
          </w:tcPr>
          <w:p w14:paraId="2F51EB98" w14:textId="0CA920D0" w:rsidR="00B53E3E" w:rsidRPr="00767ABF" w:rsidRDefault="0066592F" w:rsidP="00F5228E">
            <w:pPr>
              <w:pStyle w:val="032TableBodCcopy"/>
              <w:rPr>
                <w:rFonts w:ascii="Arial" w:hAnsi="Arial" w:cs="Arial"/>
                <w:noProof/>
                <w:sz w:val="20"/>
                <w:szCs w:val="20"/>
              </w:rPr>
            </w:pPr>
            <w:r w:rsidRPr="00767ABF">
              <w:rPr>
                <w:rFonts w:ascii="Arial" w:hAnsi="Arial" w:cs="Arial"/>
                <w:noProof/>
                <w:sz w:val="20"/>
                <w:szCs w:val="20"/>
              </w:rPr>
              <w:drawing>
                <wp:inline distT="0" distB="0" distL="0" distR="0" wp14:anchorId="4F5C8422" wp14:editId="2B45EB83">
                  <wp:extent cx="3545840" cy="2816860"/>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545840" cy="2816860"/>
                          </a:xfrm>
                          <a:prstGeom prst="rect">
                            <a:avLst/>
                          </a:prstGeom>
                        </pic:spPr>
                      </pic:pic>
                    </a:graphicData>
                  </a:graphic>
                </wp:inline>
              </w:drawing>
            </w:r>
          </w:p>
        </w:tc>
      </w:tr>
      <w:tr w:rsidR="00F057DB" w:rsidRPr="00767ABF" w14:paraId="746E7F17" w14:textId="77777777" w:rsidTr="00CD7229">
        <w:trPr>
          <w:gridAfter w:val="1"/>
          <w:wAfter w:w="772" w:type="dxa"/>
          <w:trHeight w:val="1134"/>
        </w:trPr>
        <w:tc>
          <w:tcPr>
            <w:tcW w:w="3402" w:type="dxa"/>
            <w:tcBorders>
              <w:left w:val="nil"/>
              <w:bottom w:val="single" w:sz="4" w:space="0" w:color="auto"/>
            </w:tcBorders>
            <w:tcMar>
              <w:top w:w="108" w:type="dxa"/>
              <w:bottom w:w="108" w:type="dxa"/>
            </w:tcMar>
          </w:tcPr>
          <w:p w14:paraId="4E93CFD8" w14:textId="5EDFFD6C" w:rsidR="00F057DB" w:rsidRPr="00767ABF" w:rsidRDefault="00CF395C" w:rsidP="001A5751">
            <w:pPr>
              <w:pStyle w:val="032TableBodCcopy"/>
              <w:numPr>
                <w:ilvl w:val="0"/>
                <w:numId w:val="60"/>
              </w:numPr>
              <w:rPr>
                <w:rFonts w:ascii="Arial" w:hAnsi="Arial" w:cs="Arial"/>
                <w:sz w:val="20"/>
                <w:szCs w:val="20"/>
              </w:rPr>
            </w:pPr>
            <w:r w:rsidRPr="00767ABF">
              <w:rPr>
                <w:rFonts w:ascii="Arial" w:hAnsi="Arial" w:cs="Arial"/>
                <w:sz w:val="20"/>
                <w:szCs w:val="20"/>
              </w:rPr>
              <w:lastRenderedPageBreak/>
              <w:t xml:space="preserve">This is a list of links that trigger various ODATA operations.  Click the </w:t>
            </w:r>
            <w:r w:rsidRPr="00767ABF">
              <w:rPr>
                <w:rFonts w:ascii="Arial" w:hAnsi="Arial" w:cs="Arial"/>
                <w:b/>
                <w:sz w:val="20"/>
                <w:szCs w:val="20"/>
              </w:rPr>
              <w:t>All Temps</w:t>
            </w:r>
            <w:r w:rsidRPr="00767ABF">
              <w:rPr>
                <w:rFonts w:ascii="Arial" w:hAnsi="Arial" w:cs="Arial"/>
                <w:sz w:val="20"/>
                <w:szCs w:val="20"/>
              </w:rPr>
              <w:t xml:space="preserve"> link to see the </w:t>
            </w:r>
            <w:r w:rsidR="00551793" w:rsidRPr="00767ABF">
              <w:rPr>
                <w:rFonts w:ascii="Arial" w:hAnsi="Arial" w:cs="Arial"/>
                <w:sz w:val="20"/>
                <w:szCs w:val="20"/>
              </w:rPr>
              <w:t xml:space="preserve">ODATA </w:t>
            </w:r>
            <w:proofErr w:type="spellStart"/>
            <w:r w:rsidR="00551793" w:rsidRPr="00767ABF">
              <w:rPr>
                <w:rFonts w:ascii="Arial" w:hAnsi="Arial" w:cs="Arial"/>
                <w:sz w:val="20"/>
                <w:szCs w:val="20"/>
              </w:rPr>
              <w:t>json</w:t>
            </w:r>
            <w:proofErr w:type="spellEnd"/>
            <w:r w:rsidR="00551793" w:rsidRPr="00767ABF">
              <w:rPr>
                <w:rFonts w:ascii="Arial" w:hAnsi="Arial" w:cs="Arial"/>
                <w:sz w:val="20"/>
                <w:szCs w:val="20"/>
              </w:rPr>
              <w:t xml:space="preserve"> result of the data in to table.</w:t>
            </w:r>
            <w:r w:rsidR="00E72C24" w:rsidRPr="00767ABF">
              <w:rPr>
                <w:rFonts w:ascii="Arial" w:hAnsi="Arial" w:cs="Arial"/>
                <w:sz w:val="20"/>
                <w:szCs w:val="20"/>
              </w:rPr>
              <w:t xml:space="preserve">  Note that the results will be opened in a new tab in the browser.</w:t>
            </w:r>
          </w:p>
        </w:tc>
        <w:tc>
          <w:tcPr>
            <w:tcW w:w="5800" w:type="dxa"/>
            <w:tcBorders>
              <w:bottom w:val="single" w:sz="4" w:space="0" w:color="auto"/>
              <w:right w:val="nil"/>
            </w:tcBorders>
            <w:tcMar>
              <w:top w:w="108" w:type="dxa"/>
              <w:bottom w:w="108" w:type="dxa"/>
            </w:tcMar>
          </w:tcPr>
          <w:p w14:paraId="1799701B" w14:textId="733A38A1" w:rsidR="00F057DB" w:rsidRPr="00767ABF" w:rsidRDefault="00F057DB" w:rsidP="00F5228E">
            <w:pPr>
              <w:pStyle w:val="032TableBodCcopy"/>
              <w:rPr>
                <w:rFonts w:ascii="Arial" w:hAnsi="Arial" w:cs="Arial"/>
                <w:noProof/>
                <w:sz w:val="20"/>
                <w:szCs w:val="20"/>
              </w:rPr>
            </w:pPr>
            <w:r w:rsidRPr="00767ABF">
              <w:rPr>
                <w:rFonts w:ascii="Arial" w:hAnsi="Arial" w:cs="Arial"/>
                <w:noProof/>
                <w:sz w:val="20"/>
                <w:szCs w:val="20"/>
              </w:rPr>
              <w:drawing>
                <wp:inline distT="0" distB="0" distL="0" distR="0" wp14:anchorId="1B9B5CD2" wp14:editId="3244A028">
                  <wp:extent cx="3545840" cy="2298065"/>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545840" cy="2298065"/>
                          </a:xfrm>
                          <a:prstGeom prst="rect">
                            <a:avLst/>
                          </a:prstGeom>
                        </pic:spPr>
                      </pic:pic>
                    </a:graphicData>
                  </a:graphic>
                </wp:inline>
              </w:drawing>
            </w:r>
          </w:p>
        </w:tc>
      </w:tr>
      <w:tr w:rsidR="001B4703" w:rsidRPr="00767ABF" w14:paraId="76CDC34C" w14:textId="77777777" w:rsidTr="00CD7229">
        <w:trPr>
          <w:gridAfter w:val="1"/>
          <w:wAfter w:w="772" w:type="dxa"/>
          <w:trHeight w:val="1134"/>
        </w:trPr>
        <w:tc>
          <w:tcPr>
            <w:tcW w:w="3402" w:type="dxa"/>
            <w:tcBorders>
              <w:left w:val="nil"/>
              <w:bottom w:val="single" w:sz="4" w:space="0" w:color="auto"/>
            </w:tcBorders>
            <w:tcMar>
              <w:top w:w="108" w:type="dxa"/>
              <w:bottom w:w="108" w:type="dxa"/>
            </w:tcMar>
          </w:tcPr>
          <w:p w14:paraId="1B17D204" w14:textId="0AE57BAD" w:rsidR="001B4703" w:rsidRPr="00767ABF" w:rsidRDefault="00551793" w:rsidP="001A5751">
            <w:pPr>
              <w:pStyle w:val="032TableBodCcopy"/>
              <w:numPr>
                <w:ilvl w:val="0"/>
                <w:numId w:val="60"/>
              </w:numPr>
              <w:rPr>
                <w:rFonts w:ascii="Arial" w:hAnsi="Arial" w:cs="Arial"/>
                <w:sz w:val="20"/>
                <w:szCs w:val="20"/>
              </w:rPr>
            </w:pPr>
            <w:r w:rsidRPr="00767ABF">
              <w:rPr>
                <w:rFonts w:ascii="Arial" w:hAnsi="Arial" w:cs="Arial"/>
                <w:sz w:val="20"/>
                <w:szCs w:val="20"/>
              </w:rPr>
              <w:t>Notice that there will initially only be one row as we noted above when we were exploring the data in the Web</w:t>
            </w:r>
            <w:r w:rsidR="00026DF9" w:rsidRPr="00767ABF">
              <w:rPr>
                <w:rFonts w:ascii="Arial" w:hAnsi="Arial" w:cs="Arial"/>
                <w:sz w:val="20"/>
                <w:szCs w:val="20"/>
              </w:rPr>
              <w:t xml:space="preserve"> </w:t>
            </w:r>
            <w:r w:rsidRPr="00767ABF">
              <w:rPr>
                <w:rFonts w:ascii="Arial" w:hAnsi="Arial" w:cs="Arial"/>
                <w:sz w:val="20"/>
                <w:szCs w:val="20"/>
              </w:rPr>
              <w:t>IDE.</w:t>
            </w:r>
          </w:p>
        </w:tc>
        <w:tc>
          <w:tcPr>
            <w:tcW w:w="5800" w:type="dxa"/>
            <w:tcBorders>
              <w:bottom w:val="single" w:sz="4" w:space="0" w:color="auto"/>
              <w:right w:val="nil"/>
            </w:tcBorders>
            <w:tcMar>
              <w:top w:w="108" w:type="dxa"/>
              <w:bottom w:w="108" w:type="dxa"/>
            </w:tcMar>
          </w:tcPr>
          <w:p w14:paraId="7BE0B6B2" w14:textId="0A0A5DD1" w:rsidR="001B4703" w:rsidRPr="00767ABF" w:rsidRDefault="001B4703" w:rsidP="00F5228E">
            <w:pPr>
              <w:pStyle w:val="032TableBodCcopy"/>
              <w:rPr>
                <w:rFonts w:ascii="Arial" w:hAnsi="Arial" w:cs="Arial"/>
                <w:noProof/>
                <w:sz w:val="20"/>
                <w:szCs w:val="20"/>
              </w:rPr>
            </w:pPr>
            <w:r w:rsidRPr="00767ABF">
              <w:rPr>
                <w:rFonts w:ascii="Arial" w:hAnsi="Arial" w:cs="Arial"/>
                <w:noProof/>
                <w:sz w:val="20"/>
                <w:szCs w:val="20"/>
              </w:rPr>
              <w:drawing>
                <wp:inline distT="0" distB="0" distL="0" distR="0" wp14:anchorId="4ABDDC7D" wp14:editId="70C07EC6">
                  <wp:extent cx="3545840" cy="2140585"/>
                  <wp:effectExtent l="0" t="0" r="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545840" cy="2140585"/>
                          </a:xfrm>
                          <a:prstGeom prst="rect">
                            <a:avLst/>
                          </a:prstGeom>
                        </pic:spPr>
                      </pic:pic>
                    </a:graphicData>
                  </a:graphic>
                </wp:inline>
              </w:drawing>
            </w:r>
          </w:p>
        </w:tc>
      </w:tr>
      <w:tr w:rsidR="001B4703" w:rsidRPr="00767ABF" w14:paraId="3BF565EB" w14:textId="77777777" w:rsidTr="00CD7229">
        <w:trPr>
          <w:gridAfter w:val="1"/>
          <w:wAfter w:w="772" w:type="dxa"/>
          <w:trHeight w:val="1134"/>
        </w:trPr>
        <w:tc>
          <w:tcPr>
            <w:tcW w:w="3402" w:type="dxa"/>
            <w:tcBorders>
              <w:left w:val="nil"/>
              <w:bottom w:val="single" w:sz="4" w:space="0" w:color="auto"/>
            </w:tcBorders>
            <w:tcMar>
              <w:top w:w="108" w:type="dxa"/>
              <w:bottom w:w="108" w:type="dxa"/>
            </w:tcMar>
          </w:tcPr>
          <w:p w14:paraId="1B1DB11C" w14:textId="20351443" w:rsidR="001B4703" w:rsidRPr="00767ABF" w:rsidRDefault="00B3723D" w:rsidP="001A5751">
            <w:pPr>
              <w:pStyle w:val="032TableBodCcopy"/>
              <w:numPr>
                <w:ilvl w:val="0"/>
                <w:numId w:val="60"/>
              </w:numPr>
              <w:rPr>
                <w:rFonts w:ascii="Arial" w:hAnsi="Arial" w:cs="Arial"/>
                <w:sz w:val="20"/>
                <w:szCs w:val="20"/>
              </w:rPr>
            </w:pPr>
            <w:r w:rsidRPr="00767ABF">
              <w:rPr>
                <w:rFonts w:ascii="Arial" w:hAnsi="Arial" w:cs="Arial"/>
                <w:sz w:val="20"/>
                <w:szCs w:val="20"/>
              </w:rPr>
              <w:t>User the browser’s back button to return to the list of links</w:t>
            </w:r>
            <w:r w:rsidR="00E72C24" w:rsidRPr="00767ABF">
              <w:rPr>
                <w:rFonts w:ascii="Arial" w:hAnsi="Arial" w:cs="Arial"/>
                <w:sz w:val="20"/>
                <w:szCs w:val="20"/>
              </w:rPr>
              <w:t xml:space="preserve">.  </w:t>
            </w:r>
            <w:r w:rsidR="00551793" w:rsidRPr="00767ABF">
              <w:rPr>
                <w:rFonts w:ascii="Arial" w:hAnsi="Arial" w:cs="Arial"/>
                <w:sz w:val="20"/>
                <w:szCs w:val="20"/>
              </w:rPr>
              <w:t xml:space="preserve">Click on the </w:t>
            </w:r>
            <w:r w:rsidR="00551793" w:rsidRPr="00767ABF">
              <w:rPr>
                <w:rFonts w:ascii="Arial" w:hAnsi="Arial" w:cs="Arial"/>
                <w:b/>
                <w:sz w:val="20"/>
                <w:szCs w:val="20"/>
              </w:rPr>
              <w:t>Post Temp</w:t>
            </w:r>
            <w:r w:rsidR="00551793" w:rsidRPr="00767ABF">
              <w:rPr>
                <w:rFonts w:ascii="Arial" w:hAnsi="Arial" w:cs="Arial"/>
                <w:sz w:val="20"/>
                <w:szCs w:val="20"/>
              </w:rPr>
              <w:t xml:space="preserve"> link to invoke an AJAX script that inserts a random temp value into the table via an ODATA Post.</w:t>
            </w:r>
          </w:p>
        </w:tc>
        <w:tc>
          <w:tcPr>
            <w:tcW w:w="5800" w:type="dxa"/>
            <w:tcBorders>
              <w:bottom w:val="single" w:sz="4" w:space="0" w:color="auto"/>
              <w:right w:val="nil"/>
            </w:tcBorders>
            <w:tcMar>
              <w:top w:w="108" w:type="dxa"/>
              <w:bottom w:w="108" w:type="dxa"/>
            </w:tcMar>
          </w:tcPr>
          <w:p w14:paraId="5D2051F7" w14:textId="3D77D1FC" w:rsidR="001B4703" w:rsidRPr="00767ABF" w:rsidRDefault="004630D2" w:rsidP="00F5228E">
            <w:pPr>
              <w:pStyle w:val="032TableBodCcopy"/>
              <w:rPr>
                <w:rFonts w:ascii="Arial" w:hAnsi="Arial" w:cs="Arial"/>
                <w:noProof/>
                <w:sz w:val="20"/>
                <w:szCs w:val="20"/>
              </w:rPr>
            </w:pPr>
            <w:r w:rsidRPr="00767ABF">
              <w:rPr>
                <w:rFonts w:ascii="Arial" w:hAnsi="Arial" w:cs="Arial"/>
                <w:noProof/>
                <w:sz w:val="20"/>
                <w:szCs w:val="20"/>
              </w:rPr>
              <w:drawing>
                <wp:inline distT="0" distB="0" distL="0" distR="0" wp14:anchorId="38BF800C" wp14:editId="25A01B7C">
                  <wp:extent cx="2844800" cy="17526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844800" cy="1752600"/>
                          </a:xfrm>
                          <a:prstGeom prst="rect">
                            <a:avLst/>
                          </a:prstGeom>
                        </pic:spPr>
                      </pic:pic>
                    </a:graphicData>
                  </a:graphic>
                </wp:inline>
              </w:drawing>
            </w:r>
          </w:p>
        </w:tc>
      </w:tr>
      <w:tr w:rsidR="004630D2" w:rsidRPr="00767ABF" w14:paraId="47377D9A" w14:textId="77777777" w:rsidTr="00CD7229">
        <w:trPr>
          <w:gridAfter w:val="1"/>
          <w:wAfter w:w="772" w:type="dxa"/>
          <w:trHeight w:val="1134"/>
        </w:trPr>
        <w:tc>
          <w:tcPr>
            <w:tcW w:w="3402" w:type="dxa"/>
            <w:tcBorders>
              <w:left w:val="nil"/>
              <w:bottom w:val="single" w:sz="4" w:space="0" w:color="auto"/>
            </w:tcBorders>
            <w:tcMar>
              <w:top w:w="108" w:type="dxa"/>
              <w:bottom w:w="108" w:type="dxa"/>
            </w:tcMar>
          </w:tcPr>
          <w:p w14:paraId="388E059A" w14:textId="6812E8BD" w:rsidR="004630D2" w:rsidRPr="00767ABF" w:rsidRDefault="00D11223" w:rsidP="001A5751">
            <w:pPr>
              <w:pStyle w:val="032TableBodCcopy"/>
              <w:numPr>
                <w:ilvl w:val="0"/>
                <w:numId w:val="60"/>
              </w:numPr>
              <w:rPr>
                <w:rFonts w:ascii="Arial" w:hAnsi="Arial" w:cs="Arial"/>
                <w:sz w:val="20"/>
                <w:szCs w:val="20"/>
              </w:rPr>
            </w:pPr>
            <w:r w:rsidRPr="00767ABF">
              <w:rPr>
                <w:rFonts w:ascii="Arial" w:hAnsi="Arial" w:cs="Arial"/>
                <w:sz w:val="20"/>
                <w:szCs w:val="20"/>
              </w:rPr>
              <w:lastRenderedPageBreak/>
              <w:t>In a new browser tab, y</w:t>
            </w:r>
            <w:r w:rsidR="00551793" w:rsidRPr="00767ABF">
              <w:rPr>
                <w:rFonts w:ascii="Arial" w:hAnsi="Arial" w:cs="Arial"/>
                <w:sz w:val="20"/>
                <w:szCs w:val="20"/>
              </w:rPr>
              <w:t>ou’ll see what the request looks like in the browser and the response(not pictured).</w:t>
            </w:r>
          </w:p>
        </w:tc>
        <w:tc>
          <w:tcPr>
            <w:tcW w:w="5800" w:type="dxa"/>
            <w:tcBorders>
              <w:bottom w:val="single" w:sz="4" w:space="0" w:color="auto"/>
              <w:right w:val="nil"/>
            </w:tcBorders>
            <w:tcMar>
              <w:top w:w="108" w:type="dxa"/>
              <w:bottom w:w="108" w:type="dxa"/>
            </w:tcMar>
          </w:tcPr>
          <w:p w14:paraId="3B79B592" w14:textId="05B08EBD" w:rsidR="004630D2" w:rsidRPr="00767ABF" w:rsidRDefault="00D73EEC" w:rsidP="00F5228E">
            <w:pPr>
              <w:pStyle w:val="032TableBodCcopy"/>
              <w:rPr>
                <w:rFonts w:ascii="Arial" w:hAnsi="Arial" w:cs="Arial"/>
                <w:noProof/>
                <w:sz w:val="20"/>
                <w:szCs w:val="20"/>
              </w:rPr>
            </w:pPr>
            <w:r w:rsidRPr="00767ABF">
              <w:rPr>
                <w:rFonts w:ascii="Arial" w:hAnsi="Arial" w:cs="Arial"/>
                <w:noProof/>
                <w:sz w:val="20"/>
                <w:szCs w:val="20"/>
              </w:rPr>
              <w:drawing>
                <wp:inline distT="0" distB="0" distL="0" distR="0" wp14:anchorId="61608B33" wp14:editId="4FC9199D">
                  <wp:extent cx="3545840" cy="2636520"/>
                  <wp:effectExtent l="0" t="0" r="0"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545840" cy="2636520"/>
                          </a:xfrm>
                          <a:prstGeom prst="rect">
                            <a:avLst/>
                          </a:prstGeom>
                        </pic:spPr>
                      </pic:pic>
                    </a:graphicData>
                  </a:graphic>
                </wp:inline>
              </w:drawing>
            </w:r>
          </w:p>
        </w:tc>
      </w:tr>
      <w:tr w:rsidR="00D67A99" w:rsidRPr="00767ABF" w14:paraId="23204B16" w14:textId="77777777" w:rsidTr="00CB419A">
        <w:trPr>
          <w:trHeight w:val="624"/>
        </w:trPr>
        <w:tc>
          <w:tcPr>
            <w:tcW w:w="9974" w:type="dxa"/>
            <w:gridSpan w:val="3"/>
            <w:tcBorders>
              <w:left w:val="nil"/>
              <w:right w:val="nil"/>
            </w:tcBorders>
            <w:tcMar>
              <w:top w:w="108" w:type="dxa"/>
              <w:bottom w:w="108" w:type="dxa"/>
            </w:tcMar>
          </w:tcPr>
          <w:p w14:paraId="681C5CC8" w14:textId="291AFDF5" w:rsidR="00D67A99" w:rsidRPr="00767ABF" w:rsidRDefault="00551793" w:rsidP="00345E56">
            <w:pPr>
              <w:rPr>
                <w:rFonts w:ascii="Arial" w:hAnsi="Arial" w:cs="Arial"/>
                <w:noProof/>
                <w:sz w:val="20"/>
                <w:szCs w:val="20"/>
              </w:rPr>
            </w:pPr>
            <w:r w:rsidRPr="00767ABF">
              <w:rPr>
                <w:rFonts w:ascii="Arial" w:hAnsi="Arial" w:cs="Arial"/>
                <w:noProof/>
                <w:sz w:val="20"/>
                <w:szCs w:val="20"/>
              </w:rPr>
              <w:t>Note that none of the python links will work at this point since we haven’t build the python module yet</w:t>
            </w:r>
            <w:r w:rsidR="00DE0B97" w:rsidRPr="00767ABF">
              <w:rPr>
                <w:rFonts w:ascii="Arial" w:hAnsi="Arial" w:cs="Arial"/>
                <w:noProof/>
                <w:sz w:val="20"/>
                <w:szCs w:val="20"/>
              </w:rPr>
              <w:t>(You’ll get a “Not Found” message</w:t>
            </w:r>
            <w:r w:rsidRPr="00767ABF">
              <w:rPr>
                <w:rFonts w:ascii="Arial" w:hAnsi="Arial" w:cs="Arial"/>
                <w:noProof/>
                <w:sz w:val="20"/>
                <w:szCs w:val="20"/>
              </w:rPr>
              <w:t>.  We’ll get into that in the next exercise.</w:t>
            </w:r>
          </w:p>
        </w:tc>
      </w:tr>
    </w:tbl>
    <w:p w14:paraId="47D50771" w14:textId="083EA524" w:rsidR="008C6B7F" w:rsidRPr="008C6B7F" w:rsidRDefault="00025510" w:rsidP="008C6B7F">
      <w:pPr>
        <w:pStyle w:val="Heading1"/>
        <w:widowControl w:val="0"/>
        <w:rPr>
          <w:rFonts w:ascii="Arial" w:hAnsi="Arial" w:cs="Arial"/>
          <w:sz w:val="20"/>
          <w:szCs w:val="20"/>
        </w:rPr>
      </w:pPr>
      <w:bookmarkStart w:id="179" w:name="_Toc523398284"/>
      <w:bookmarkStart w:id="180" w:name="Exercise_3"/>
      <w:r w:rsidRPr="00767ABF">
        <w:rPr>
          <w:rFonts w:ascii="Arial" w:hAnsi="Arial" w:cs="Arial"/>
          <w:sz w:val="20"/>
          <w:szCs w:val="20"/>
        </w:rPr>
        <w:t>Exercise</w:t>
      </w:r>
      <w:r w:rsidR="006A27F4" w:rsidRPr="00767ABF">
        <w:rPr>
          <w:rFonts w:ascii="Arial" w:hAnsi="Arial" w:cs="Arial"/>
          <w:sz w:val="20"/>
          <w:szCs w:val="20"/>
        </w:rPr>
        <w:t xml:space="preserve"> </w:t>
      </w:r>
      <w:r w:rsidR="003D608E" w:rsidRPr="00767ABF">
        <w:rPr>
          <w:rFonts w:ascii="Arial" w:hAnsi="Arial" w:cs="Arial"/>
          <w:sz w:val="20"/>
          <w:szCs w:val="20"/>
        </w:rPr>
        <w:t>3</w:t>
      </w:r>
      <w:bookmarkEnd w:id="179"/>
    </w:p>
    <w:bookmarkEnd w:id="180"/>
    <w:p w14:paraId="27E47E07" w14:textId="1E482A93" w:rsidR="008C6B7F" w:rsidRDefault="008C6B7F">
      <w:pPr>
        <w:rPr>
          <w:rFonts w:cs="Arial"/>
          <w:szCs w:val="20"/>
        </w:rPr>
        <w:pPrChange w:id="181" w:author="Lunde, Andrew" w:date="2018-08-02T16:59:00Z">
          <w:pPr>
            <w:pStyle w:val="020BulletIndent1"/>
            <w:numPr>
              <w:numId w:val="0"/>
            </w:numPr>
            <w:ind w:left="0" w:firstLine="0"/>
          </w:pPr>
        </w:pPrChange>
      </w:pPr>
      <w:r>
        <w:rPr>
          <w:rFonts w:ascii="Arial" w:hAnsi="Arial" w:cs="Arial"/>
          <w:sz w:val="20"/>
          <w:szCs w:val="20"/>
        </w:rPr>
        <w:t>Note: This exercise takes approximately 60 minutes to complete.</w:t>
      </w:r>
    </w:p>
    <w:p w14:paraId="7F359CC5" w14:textId="77777777" w:rsidR="008C6B7F" w:rsidRDefault="008C6B7F" w:rsidP="008C6B7F">
      <w:pPr>
        <w:rPr>
          <w:rFonts w:ascii="Arial" w:hAnsi="Arial" w:cs="Arial"/>
          <w:sz w:val="20"/>
          <w:szCs w:val="20"/>
        </w:rPr>
      </w:pPr>
    </w:p>
    <w:p w14:paraId="6034303D" w14:textId="03C38799" w:rsidR="00025510" w:rsidRPr="00767ABF" w:rsidRDefault="00F6738D" w:rsidP="008C6B7F">
      <w:pPr>
        <w:rPr>
          <w:rFonts w:ascii="Arial" w:hAnsi="Arial" w:cs="Arial"/>
          <w:szCs w:val="20"/>
          <w:rPrChange w:id="182" w:author="Lunde, Andrew" w:date="2018-08-02T16:59:00Z">
            <w:rPr/>
          </w:rPrChange>
        </w:rPr>
      </w:pPr>
      <w:r w:rsidRPr="00767ABF">
        <w:rPr>
          <w:rFonts w:ascii="Arial" w:hAnsi="Arial" w:cs="Arial"/>
          <w:sz w:val="20"/>
          <w:szCs w:val="20"/>
        </w:rPr>
        <w:t>In this exercise we will turn our attention getting python running on our system and exercising the python runtime</w:t>
      </w:r>
      <w:r w:rsidR="000A7736" w:rsidRPr="00767ABF">
        <w:rPr>
          <w:rFonts w:ascii="Arial" w:hAnsi="Arial" w:cs="Arial"/>
          <w:sz w:val="20"/>
          <w:szCs w:val="20"/>
        </w:rPr>
        <w:t xml:space="preserve"> with our application project.</w:t>
      </w:r>
    </w:p>
    <w:p w14:paraId="4D2B82AE" w14:textId="641F90D4" w:rsidR="00025510" w:rsidRPr="00767ABF" w:rsidRDefault="003D608E" w:rsidP="00025510">
      <w:pPr>
        <w:pStyle w:val="Heading2"/>
        <w:rPr>
          <w:rFonts w:ascii="Arial" w:hAnsi="Arial" w:cs="Arial"/>
          <w:sz w:val="20"/>
          <w:szCs w:val="20"/>
        </w:rPr>
      </w:pPr>
      <w:bookmarkStart w:id="183" w:name="_Toc523398285"/>
      <w:r w:rsidRPr="00767ABF">
        <w:rPr>
          <w:rFonts w:ascii="Arial" w:hAnsi="Arial" w:cs="Arial"/>
          <w:sz w:val="20"/>
          <w:szCs w:val="20"/>
        </w:rPr>
        <w:t>Exercise 3</w:t>
      </w:r>
      <w:r w:rsidR="00025510" w:rsidRPr="00767ABF">
        <w:rPr>
          <w:rFonts w:ascii="Arial" w:hAnsi="Arial" w:cs="Arial"/>
          <w:sz w:val="20"/>
          <w:szCs w:val="20"/>
        </w:rPr>
        <w:t xml:space="preserve">.1: </w:t>
      </w:r>
      <w:r w:rsidR="00543BEA" w:rsidRPr="00767ABF">
        <w:rPr>
          <w:rFonts w:ascii="Arial" w:hAnsi="Arial" w:cs="Arial"/>
          <w:sz w:val="20"/>
          <w:szCs w:val="20"/>
        </w:rPr>
        <w:t>Compile the Python Runtime</w:t>
      </w:r>
      <w:bookmarkEnd w:id="183"/>
      <w:del w:id="184" w:author="Lunde, Andrew" w:date="2018-08-02T16:58:00Z">
        <w:r w:rsidR="00025510" w:rsidRPr="00767ABF" w:rsidDel="00AD7043">
          <w:rPr>
            <w:rFonts w:ascii="Arial" w:hAnsi="Arial" w:cs="Arial"/>
            <w:sz w:val="20"/>
            <w:szCs w:val="20"/>
          </w:rPr>
          <w:delText>Hello World</w:delText>
        </w:r>
      </w:del>
    </w:p>
    <w:p w14:paraId="72666FDE" w14:textId="72F03DF0" w:rsidR="008D7F0D" w:rsidRPr="00767ABF" w:rsidRDefault="008D7F0D" w:rsidP="00597CE8">
      <w:pPr>
        <w:pStyle w:val="Footer"/>
        <w:tabs>
          <w:tab w:val="clear" w:pos="4536"/>
          <w:tab w:val="clear" w:pos="9072"/>
          <w:tab w:val="right" w:pos="9639"/>
        </w:tabs>
        <w:rPr>
          <w:rFonts w:ascii="Arial" w:hAnsi="Arial" w:cs="Arial"/>
          <w:sz w:val="20"/>
          <w:szCs w:val="20"/>
        </w:rPr>
      </w:pPr>
    </w:p>
    <w:p w14:paraId="7520DBCA" w14:textId="77777777" w:rsidR="008D7F0D" w:rsidRPr="00767ABF" w:rsidRDefault="008D7F0D" w:rsidP="008D7F0D">
      <w:pPr>
        <w:pStyle w:val="02BodyCopy"/>
        <w:rPr>
          <w:rFonts w:ascii="Arial" w:hAnsi="Arial" w:cs="Arial"/>
          <w:sz w:val="20"/>
          <w:lang w:val="en-US"/>
        </w:rPr>
      </w:pPr>
      <w:r w:rsidRPr="00767ABF">
        <w:rPr>
          <w:rFonts w:ascii="Arial" w:hAnsi="Arial" w:cs="Arial"/>
          <w:sz w:val="20"/>
        </w:rPr>
        <w:t>Return to the Putty console window.</w:t>
      </w:r>
      <w:r w:rsidRPr="00767ABF">
        <w:rPr>
          <w:rFonts w:ascii="Arial" w:hAnsi="Arial" w:cs="Arial"/>
          <w:sz w:val="20"/>
          <w:lang w:val="en-US"/>
        </w:rPr>
        <w:br/>
      </w:r>
    </w:p>
    <w:tbl>
      <w:tblPr>
        <w:tblStyle w:val="TableGrid"/>
        <w:tblW w:w="9992" w:type="dxa"/>
        <w:tblInd w:w="90" w:type="dxa"/>
        <w:tblLayout w:type="fixed"/>
        <w:tblCellMar>
          <w:left w:w="0" w:type="dxa"/>
          <w:right w:w="0" w:type="dxa"/>
        </w:tblCellMar>
        <w:tblLook w:val="04A0" w:firstRow="1" w:lastRow="0" w:firstColumn="1" w:lastColumn="0" w:noHBand="0" w:noVBand="1"/>
      </w:tblPr>
      <w:tblGrid>
        <w:gridCol w:w="3690"/>
        <w:gridCol w:w="6302"/>
      </w:tblGrid>
      <w:tr w:rsidR="008D7F0D" w:rsidRPr="00767ABF" w14:paraId="6C7585EC" w14:textId="77777777" w:rsidTr="00BC3FB9">
        <w:trPr>
          <w:trHeight w:val="583"/>
        </w:trPr>
        <w:tc>
          <w:tcPr>
            <w:tcW w:w="3690" w:type="dxa"/>
            <w:tcBorders>
              <w:top w:val="nil"/>
              <w:left w:val="nil"/>
              <w:bottom w:val="single" w:sz="18" w:space="0" w:color="auto"/>
              <w:right w:val="single" w:sz="4" w:space="0" w:color="auto"/>
            </w:tcBorders>
            <w:shd w:val="clear" w:color="auto" w:fill="F0AB00"/>
            <w:tcMar>
              <w:top w:w="0" w:type="dxa"/>
              <w:bottom w:w="0" w:type="dxa"/>
            </w:tcMar>
            <w:vAlign w:val="center"/>
          </w:tcPr>
          <w:p w14:paraId="089CBC3D" w14:textId="77777777" w:rsidR="008D7F0D" w:rsidRPr="00767ABF" w:rsidRDefault="008D7F0D" w:rsidP="00F5228E">
            <w:pPr>
              <w:pStyle w:val="03TableHeadline"/>
              <w:rPr>
                <w:rFonts w:ascii="Arial" w:hAnsi="Arial" w:cs="Arial"/>
                <w:sz w:val="20"/>
                <w:szCs w:val="20"/>
              </w:rPr>
            </w:pPr>
            <w:r w:rsidRPr="00767ABF">
              <w:rPr>
                <w:rFonts w:ascii="Arial" w:hAnsi="Arial" w:cs="Arial"/>
                <w:sz w:val="20"/>
                <w:szCs w:val="20"/>
              </w:rPr>
              <w:t>Explanation</w:t>
            </w:r>
          </w:p>
        </w:tc>
        <w:tc>
          <w:tcPr>
            <w:tcW w:w="6302" w:type="dxa"/>
            <w:tcBorders>
              <w:top w:val="nil"/>
              <w:left w:val="single" w:sz="4" w:space="0" w:color="auto"/>
              <w:bottom w:val="single" w:sz="18" w:space="0" w:color="auto"/>
              <w:right w:val="nil"/>
            </w:tcBorders>
            <w:shd w:val="clear" w:color="auto" w:fill="F0AB00"/>
            <w:tcMar>
              <w:top w:w="0" w:type="dxa"/>
              <w:bottom w:w="0" w:type="dxa"/>
            </w:tcMar>
            <w:vAlign w:val="center"/>
          </w:tcPr>
          <w:p w14:paraId="7FEE1A57" w14:textId="77777777" w:rsidR="008D7F0D" w:rsidRPr="00767ABF" w:rsidRDefault="008D7F0D" w:rsidP="00F5228E">
            <w:pPr>
              <w:pStyle w:val="031TableSubheadline"/>
              <w:rPr>
                <w:rFonts w:ascii="Arial" w:hAnsi="Arial" w:cs="Arial"/>
                <w:b/>
                <w:sz w:val="20"/>
                <w:szCs w:val="20"/>
              </w:rPr>
            </w:pPr>
            <w:r w:rsidRPr="00767ABF">
              <w:rPr>
                <w:rFonts w:ascii="Arial" w:hAnsi="Arial" w:cs="Arial"/>
                <w:b/>
                <w:sz w:val="20"/>
                <w:szCs w:val="20"/>
              </w:rPr>
              <w:t>Screenshot</w:t>
            </w:r>
          </w:p>
        </w:tc>
      </w:tr>
      <w:tr w:rsidR="008D7F0D" w:rsidRPr="00767ABF" w14:paraId="011A51B3" w14:textId="77777777" w:rsidTr="00BC3FB9">
        <w:trPr>
          <w:trHeight w:val="1134"/>
        </w:trPr>
        <w:tc>
          <w:tcPr>
            <w:tcW w:w="3690" w:type="dxa"/>
            <w:tcBorders>
              <w:left w:val="nil"/>
              <w:bottom w:val="single" w:sz="4" w:space="0" w:color="auto"/>
            </w:tcBorders>
            <w:tcMar>
              <w:top w:w="108" w:type="dxa"/>
              <w:bottom w:w="108" w:type="dxa"/>
            </w:tcMar>
          </w:tcPr>
          <w:p w14:paraId="15F732F0" w14:textId="77777777" w:rsidR="00E50F3C" w:rsidRPr="00767ABF" w:rsidRDefault="00E50F3C" w:rsidP="00E50F3C">
            <w:pPr>
              <w:pStyle w:val="032TableBodCcopy"/>
              <w:numPr>
                <w:ilvl w:val="0"/>
                <w:numId w:val="44"/>
              </w:numPr>
              <w:rPr>
                <w:rFonts w:ascii="Arial" w:hAnsi="Arial" w:cs="Arial"/>
                <w:sz w:val="20"/>
                <w:szCs w:val="20"/>
              </w:rPr>
            </w:pPr>
            <w:r w:rsidRPr="00767ABF">
              <w:rPr>
                <w:rFonts w:ascii="Arial" w:hAnsi="Arial" w:cs="Arial"/>
                <w:sz w:val="20"/>
                <w:szCs w:val="20"/>
              </w:rPr>
              <w:t xml:space="preserve">Examine the contents of the </w:t>
            </w:r>
            <w:proofErr w:type="spellStart"/>
            <w:r w:rsidRPr="00767ABF">
              <w:rPr>
                <w:rFonts w:ascii="Arial" w:hAnsi="Arial" w:cs="Arial"/>
                <w:sz w:val="20"/>
                <w:szCs w:val="20"/>
              </w:rPr>
              <w:t>mta.yaml</w:t>
            </w:r>
            <w:proofErr w:type="spellEnd"/>
            <w:r w:rsidRPr="00767ABF">
              <w:rPr>
                <w:rFonts w:ascii="Arial" w:hAnsi="Arial" w:cs="Arial"/>
                <w:sz w:val="20"/>
                <w:szCs w:val="20"/>
              </w:rPr>
              <w:t xml:space="preserve"> file by catenating it to the console.</w:t>
            </w:r>
          </w:p>
          <w:p w14:paraId="4769F003" w14:textId="77777777" w:rsidR="00E50F3C" w:rsidRPr="00767ABF" w:rsidRDefault="00E50F3C" w:rsidP="00E50F3C">
            <w:pPr>
              <w:pStyle w:val="032TableBodCcopy"/>
              <w:rPr>
                <w:rFonts w:ascii="Arial" w:hAnsi="Arial" w:cs="Arial"/>
                <w:sz w:val="20"/>
                <w:szCs w:val="20"/>
              </w:rPr>
            </w:pPr>
          </w:p>
          <w:p w14:paraId="4629803A" w14:textId="77777777" w:rsidR="00E50F3C" w:rsidRPr="00767ABF" w:rsidRDefault="00E50F3C" w:rsidP="00E50F3C">
            <w:pPr>
              <w:pStyle w:val="032TableBodCcopy"/>
              <w:rPr>
                <w:rFonts w:ascii="Arial" w:hAnsi="Arial" w:cs="Arial"/>
                <w:b/>
                <w:sz w:val="20"/>
                <w:szCs w:val="20"/>
              </w:rPr>
            </w:pPr>
            <w:r w:rsidRPr="00767ABF">
              <w:rPr>
                <w:rFonts w:ascii="Arial" w:hAnsi="Arial" w:cs="Arial"/>
                <w:b/>
                <w:sz w:val="20"/>
                <w:szCs w:val="20"/>
              </w:rPr>
              <w:t xml:space="preserve">cat </w:t>
            </w:r>
            <w:proofErr w:type="spellStart"/>
            <w:r w:rsidRPr="00767ABF">
              <w:rPr>
                <w:rFonts w:ascii="Arial" w:hAnsi="Arial" w:cs="Arial"/>
                <w:b/>
                <w:sz w:val="20"/>
                <w:szCs w:val="20"/>
              </w:rPr>
              <w:t>mta.yaml</w:t>
            </w:r>
            <w:proofErr w:type="spellEnd"/>
          </w:p>
          <w:p w14:paraId="41290271" w14:textId="77777777" w:rsidR="00E50F3C" w:rsidRPr="00767ABF" w:rsidRDefault="00E50F3C" w:rsidP="00E50F3C">
            <w:pPr>
              <w:pStyle w:val="032TableBodCcopy"/>
              <w:rPr>
                <w:rFonts w:ascii="Arial" w:hAnsi="Arial" w:cs="Arial"/>
                <w:sz w:val="20"/>
                <w:szCs w:val="20"/>
              </w:rPr>
            </w:pPr>
          </w:p>
          <w:p w14:paraId="5D4F8CEE" w14:textId="77777777" w:rsidR="00E50F3C" w:rsidRPr="00767ABF" w:rsidRDefault="00E50F3C" w:rsidP="00E50F3C">
            <w:pPr>
              <w:pStyle w:val="Footer"/>
              <w:rPr>
                <w:rFonts w:ascii="Arial" w:hAnsi="Arial" w:cs="Arial"/>
                <w:sz w:val="20"/>
                <w:szCs w:val="20"/>
              </w:rPr>
            </w:pPr>
            <w:r w:rsidRPr="00767ABF">
              <w:rPr>
                <w:rFonts w:ascii="Arial" w:hAnsi="Arial" w:cs="Arial"/>
                <w:sz w:val="20"/>
                <w:szCs w:val="20"/>
              </w:rPr>
              <w:t>Scroll and notice that lines pertaining to python modules are commented out with #.  This is to allow the project to work in the Web IDE while you may be editing other files, etc.</w:t>
            </w:r>
          </w:p>
          <w:p w14:paraId="2E2228AD" w14:textId="77777777" w:rsidR="008D7F0D" w:rsidRPr="00767ABF" w:rsidRDefault="008D7F0D" w:rsidP="00F5228E">
            <w:pPr>
              <w:pStyle w:val="032TableBodCcopy"/>
              <w:rPr>
                <w:rFonts w:ascii="Arial" w:hAnsi="Arial" w:cs="Arial"/>
                <w:b/>
                <w:sz w:val="20"/>
                <w:szCs w:val="20"/>
              </w:rPr>
            </w:pPr>
          </w:p>
        </w:tc>
        <w:tc>
          <w:tcPr>
            <w:tcW w:w="6302" w:type="dxa"/>
            <w:tcBorders>
              <w:bottom w:val="single" w:sz="4" w:space="0" w:color="auto"/>
              <w:right w:val="nil"/>
            </w:tcBorders>
            <w:tcMar>
              <w:top w:w="108" w:type="dxa"/>
              <w:bottom w:w="108" w:type="dxa"/>
            </w:tcMar>
          </w:tcPr>
          <w:p w14:paraId="6F7F48D7" w14:textId="0040A536" w:rsidR="008D7F0D" w:rsidRPr="00767ABF" w:rsidRDefault="00E50F3C" w:rsidP="00F5228E">
            <w:pPr>
              <w:pStyle w:val="032TableBodCcopy"/>
              <w:rPr>
                <w:rFonts w:ascii="Arial" w:hAnsi="Arial" w:cs="Arial"/>
                <w:noProof/>
                <w:sz w:val="20"/>
                <w:szCs w:val="20"/>
              </w:rPr>
            </w:pPr>
            <w:r w:rsidRPr="00767ABF">
              <w:rPr>
                <w:rFonts w:ascii="Arial" w:hAnsi="Arial" w:cs="Arial"/>
                <w:noProof/>
                <w:sz w:val="20"/>
                <w:szCs w:val="20"/>
              </w:rPr>
              <w:drawing>
                <wp:inline distT="0" distB="0" distL="0" distR="0" wp14:anchorId="4B0EC9CE" wp14:editId="5B907711">
                  <wp:extent cx="3520339" cy="1948721"/>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t="9594" b="9941"/>
                          <a:stretch/>
                        </pic:blipFill>
                        <pic:spPr bwMode="auto">
                          <a:xfrm>
                            <a:off x="0" y="0"/>
                            <a:ext cx="3520440" cy="1948777"/>
                          </a:xfrm>
                          <a:prstGeom prst="rect">
                            <a:avLst/>
                          </a:prstGeom>
                          <a:ln>
                            <a:noFill/>
                          </a:ln>
                          <a:extLst>
                            <a:ext uri="{53640926-AAD7-44D8-BBD7-CCE9431645EC}">
                              <a14:shadowObscured xmlns:a14="http://schemas.microsoft.com/office/drawing/2010/main"/>
                            </a:ext>
                          </a:extLst>
                        </pic:spPr>
                      </pic:pic>
                    </a:graphicData>
                  </a:graphic>
                </wp:inline>
              </w:drawing>
            </w:r>
          </w:p>
        </w:tc>
      </w:tr>
      <w:tr w:rsidR="006C1A68" w:rsidRPr="00767ABF" w14:paraId="57C3F06F" w14:textId="77777777" w:rsidTr="00BC3FB9">
        <w:trPr>
          <w:trHeight w:val="1134"/>
        </w:trPr>
        <w:tc>
          <w:tcPr>
            <w:tcW w:w="9992" w:type="dxa"/>
            <w:gridSpan w:val="2"/>
            <w:tcBorders>
              <w:left w:val="nil"/>
              <w:right w:val="nil"/>
            </w:tcBorders>
            <w:tcMar>
              <w:top w:w="108" w:type="dxa"/>
              <w:bottom w:w="108" w:type="dxa"/>
            </w:tcMar>
          </w:tcPr>
          <w:p w14:paraId="668A03E2" w14:textId="423CC70A" w:rsidR="002F1974" w:rsidRPr="00767ABF" w:rsidRDefault="00E36A4F" w:rsidP="002F1974">
            <w:pPr>
              <w:pStyle w:val="032TableBodCcopy"/>
              <w:rPr>
                <w:rFonts w:ascii="Arial" w:hAnsi="Arial" w:cs="Arial"/>
                <w:noProof/>
                <w:sz w:val="20"/>
                <w:szCs w:val="20"/>
              </w:rPr>
            </w:pPr>
            <w:r w:rsidRPr="00767ABF">
              <w:rPr>
                <w:rFonts w:ascii="Arial" w:hAnsi="Arial" w:cs="Arial"/>
                <w:noProof/>
                <w:sz w:val="20"/>
                <w:szCs w:val="20"/>
              </w:rPr>
              <w:lastRenderedPageBreak/>
              <w:t xml:space="preserve">At this point we would uncomment the python module related lines and adjust the application’s app-router table to accommodate </w:t>
            </w:r>
            <w:r w:rsidR="00CC388E" w:rsidRPr="00767ABF">
              <w:rPr>
                <w:rFonts w:ascii="Arial" w:hAnsi="Arial" w:cs="Arial"/>
                <w:noProof/>
                <w:sz w:val="20"/>
                <w:szCs w:val="20"/>
              </w:rPr>
              <w:t>enabling</w:t>
            </w:r>
            <w:r w:rsidRPr="00767ABF">
              <w:rPr>
                <w:rFonts w:ascii="Arial" w:hAnsi="Arial" w:cs="Arial"/>
                <w:noProof/>
                <w:sz w:val="20"/>
                <w:szCs w:val="20"/>
              </w:rPr>
              <w:t xml:space="preserve"> the python module.  I</w:t>
            </w:r>
            <w:r w:rsidR="00CC388E" w:rsidRPr="00767ABF">
              <w:rPr>
                <w:rFonts w:ascii="Arial" w:hAnsi="Arial" w:cs="Arial"/>
                <w:noProof/>
                <w:sz w:val="20"/>
                <w:szCs w:val="20"/>
              </w:rPr>
              <w:t>n</w:t>
            </w:r>
            <w:r w:rsidRPr="00767ABF">
              <w:rPr>
                <w:rFonts w:ascii="Arial" w:hAnsi="Arial" w:cs="Arial"/>
                <w:noProof/>
                <w:sz w:val="20"/>
                <w:szCs w:val="20"/>
              </w:rPr>
              <w:t xml:space="preserve"> order to keep things moving and avoid t</w:t>
            </w:r>
            <w:r w:rsidR="00CC388E" w:rsidRPr="00767ABF">
              <w:rPr>
                <w:rFonts w:ascii="Arial" w:hAnsi="Arial" w:cs="Arial"/>
                <w:noProof/>
                <w:sz w:val="20"/>
                <w:szCs w:val="20"/>
              </w:rPr>
              <w:t>ypo’s we will instead switch to another</w:t>
            </w:r>
            <w:r w:rsidRPr="00767ABF">
              <w:rPr>
                <w:rFonts w:ascii="Arial" w:hAnsi="Arial" w:cs="Arial"/>
                <w:noProof/>
                <w:sz w:val="20"/>
                <w:szCs w:val="20"/>
              </w:rPr>
              <w:t xml:space="preserve"> branch in the repo that has the python related changes already made.</w:t>
            </w:r>
          </w:p>
        </w:tc>
      </w:tr>
      <w:tr w:rsidR="008D7F0D" w:rsidRPr="00767ABF" w14:paraId="2C827457" w14:textId="77777777" w:rsidTr="00BC3FB9">
        <w:trPr>
          <w:trHeight w:val="1134"/>
        </w:trPr>
        <w:tc>
          <w:tcPr>
            <w:tcW w:w="3690" w:type="dxa"/>
            <w:tcBorders>
              <w:left w:val="nil"/>
              <w:bottom w:val="single" w:sz="4" w:space="0" w:color="auto"/>
            </w:tcBorders>
            <w:tcMar>
              <w:top w:w="108" w:type="dxa"/>
              <w:bottom w:w="108" w:type="dxa"/>
            </w:tcMar>
          </w:tcPr>
          <w:p w14:paraId="1C176C27" w14:textId="77777777" w:rsidR="008D7F0D" w:rsidRPr="00767ABF" w:rsidRDefault="00E36A4F" w:rsidP="00E50F3C">
            <w:pPr>
              <w:pStyle w:val="032TableBodCcopy"/>
              <w:numPr>
                <w:ilvl w:val="0"/>
                <w:numId w:val="44"/>
              </w:numPr>
              <w:rPr>
                <w:rFonts w:ascii="Arial" w:hAnsi="Arial" w:cs="Arial"/>
                <w:sz w:val="20"/>
                <w:szCs w:val="20"/>
              </w:rPr>
            </w:pPr>
            <w:r w:rsidRPr="00767ABF">
              <w:rPr>
                <w:rFonts w:ascii="Arial" w:hAnsi="Arial" w:cs="Arial"/>
                <w:sz w:val="20"/>
                <w:szCs w:val="20"/>
              </w:rPr>
              <w:t>Switch to the solution branch.</w:t>
            </w:r>
          </w:p>
          <w:p w14:paraId="22192EC8" w14:textId="77777777" w:rsidR="00E36A4F" w:rsidRPr="00767ABF" w:rsidRDefault="00E36A4F" w:rsidP="00E36A4F">
            <w:pPr>
              <w:pStyle w:val="032TableBodCcopy"/>
              <w:rPr>
                <w:rFonts w:ascii="Arial" w:hAnsi="Arial" w:cs="Arial"/>
                <w:sz w:val="20"/>
                <w:szCs w:val="20"/>
              </w:rPr>
            </w:pPr>
          </w:p>
          <w:p w14:paraId="242AC839" w14:textId="77777777" w:rsidR="00AC7285" w:rsidRPr="00767ABF" w:rsidRDefault="00AC7285" w:rsidP="00AC7285">
            <w:pPr>
              <w:rPr>
                <w:rFonts w:ascii="Arial" w:hAnsi="Arial" w:cs="Arial"/>
                <w:sz w:val="20"/>
                <w:szCs w:val="20"/>
              </w:rPr>
            </w:pPr>
            <w:r w:rsidRPr="00767ABF">
              <w:rPr>
                <w:rFonts w:ascii="Arial" w:hAnsi="Arial" w:cs="Arial"/>
                <w:b/>
                <w:bCs/>
                <w:sz w:val="20"/>
                <w:szCs w:val="20"/>
              </w:rPr>
              <w:t>git checkout solution</w:t>
            </w:r>
          </w:p>
          <w:p w14:paraId="086374A9" w14:textId="499CDEB9" w:rsidR="00E36A4F" w:rsidRPr="00767ABF" w:rsidRDefault="00E36A4F" w:rsidP="00E36A4F">
            <w:pPr>
              <w:pStyle w:val="032TableBodCcopy"/>
              <w:rPr>
                <w:rFonts w:ascii="Arial" w:hAnsi="Arial" w:cs="Arial"/>
                <w:sz w:val="20"/>
                <w:szCs w:val="20"/>
              </w:rPr>
            </w:pPr>
          </w:p>
        </w:tc>
        <w:tc>
          <w:tcPr>
            <w:tcW w:w="6302" w:type="dxa"/>
            <w:tcBorders>
              <w:bottom w:val="single" w:sz="4" w:space="0" w:color="auto"/>
              <w:right w:val="nil"/>
            </w:tcBorders>
            <w:tcMar>
              <w:top w:w="108" w:type="dxa"/>
              <w:bottom w:w="108" w:type="dxa"/>
            </w:tcMar>
          </w:tcPr>
          <w:p w14:paraId="6A7F30DD" w14:textId="725755DA" w:rsidR="008D7F0D" w:rsidRPr="00767ABF" w:rsidRDefault="00DC3EF8" w:rsidP="00F5228E">
            <w:pPr>
              <w:pStyle w:val="032TableBodCcopy"/>
              <w:rPr>
                <w:rFonts w:ascii="Arial" w:hAnsi="Arial" w:cs="Arial"/>
                <w:noProof/>
                <w:sz w:val="20"/>
                <w:szCs w:val="20"/>
              </w:rPr>
            </w:pPr>
            <w:r w:rsidRPr="00767ABF">
              <w:rPr>
                <w:rFonts w:ascii="Arial" w:hAnsi="Arial" w:cs="Arial"/>
                <w:noProof/>
                <w:sz w:val="20"/>
                <w:szCs w:val="20"/>
              </w:rPr>
              <w:drawing>
                <wp:inline distT="0" distB="0" distL="0" distR="0" wp14:anchorId="1B8585A8" wp14:editId="6C654270">
                  <wp:extent cx="3855085" cy="403860"/>
                  <wp:effectExtent l="0" t="0" r="5715"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855085" cy="403860"/>
                          </a:xfrm>
                          <a:prstGeom prst="rect">
                            <a:avLst/>
                          </a:prstGeom>
                        </pic:spPr>
                      </pic:pic>
                    </a:graphicData>
                  </a:graphic>
                </wp:inline>
              </w:drawing>
            </w:r>
          </w:p>
        </w:tc>
      </w:tr>
      <w:tr w:rsidR="00AE3FD6" w:rsidRPr="00767ABF" w14:paraId="089F9791" w14:textId="77777777" w:rsidTr="00BC3FB9">
        <w:trPr>
          <w:trHeight w:val="1134"/>
        </w:trPr>
        <w:tc>
          <w:tcPr>
            <w:tcW w:w="3690" w:type="dxa"/>
            <w:tcBorders>
              <w:left w:val="nil"/>
              <w:bottom w:val="single" w:sz="4" w:space="0" w:color="auto"/>
            </w:tcBorders>
            <w:tcMar>
              <w:top w:w="108" w:type="dxa"/>
              <w:bottom w:w="108" w:type="dxa"/>
            </w:tcMar>
          </w:tcPr>
          <w:p w14:paraId="7C939D1A" w14:textId="77777777" w:rsidR="00AE3FD6" w:rsidRPr="00767ABF" w:rsidRDefault="00AE3FD6" w:rsidP="00E50F3C">
            <w:pPr>
              <w:pStyle w:val="032TableBodCcopy"/>
              <w:numPr>
                <w:ilvl w:val="0"/>
                <w:numId w:val="44"/>
              </w:numPr>
              <w:rPr>
                <w:rFonts w:ascii="Arial" w:hAnsi="Arial" w:cs="Arial"/>
                <w:sz w:val="20"/>
                <w:szCs w:val="20"/>
              </w:rPr>
            </w:pPr>
            <w:r w:rsidRPr="00767ABF">
              <w:rPr>
                <w:rFonts w:ascii="Arial" w:hAnsi="Arial" w:cs="Arial"/>
                <w:sz w:val="20"/>
                <w:szCs w:val="20"/>
              </w:rPr>
              <w:t xml:space="preserve">Again show the </w:t>
            </w:r>
            <w:proofErr w:type="spellStart"/>
            <w:r w:rsidRPr="00767ABF">
              <w:rPr>
                <w:rFonts w:ascii="Arial" w:hAnsi="Arial" w:cs="Arial"/>
                <w:sz w:val="20"/>
                <w:szCs w:val="20"/>
              </w:rPr>
              <w:t>mta.yaml</w:t>
            </w:r>
            <w:proofErr w:type="spellEnd"/>
            <w:r w:rsidRPr="00767ABF">
              <w:rPr>
                <w:rFonts w:ascii="Arial" w:hAnsi="Arial" w:cs="Arial"/>
                <w:sz w:val="20"/>
                <w:szCs w:val="20"/>
              </w:rPr>
              <w:t xml:space="preserve"> file.</w:t>
            </w:r>
          </w:p>
          <w:p w14:paraId="607223E9" w14:textId="77777777" w:rsidR="00AE3FD6" w:rsidRPr="00767ABF" w:rsidRDefault="00AE3FD6" w:rsidP="00AE3FD6">
            <w:pPr>
              <w:pStyle w:val="032TableBodCcopy"/>
              <w:rPr>
                <w:rFonts w:ascii="Arial" w:hAnsi="Arial" w:cs="Arial"/>
                <w:sz w:val="20"/>
                <w:szCs w:val="20"/>
              </w:rPr>
            </w:pPr>
          </w:p>
          <w:p w14:paraId="3A4CC32D" w14:textId="790C03A0" w:rsidR="00AE3FD6" w:rsidRPr="00767ABF" w:rsidRDefault="00103C1D" w:rsidP="00AE3FD6">
            <w:pPr>
              <w:pStyle w:val="032TableBodCcopy"/>
              <w:rPr>
                <w:rFonts w:ascii="Arial" w:hAnsi="Arial" w:cs="Arial"/>
                <w:b/>
                <w:sz w:val="20"/>
                <w:szCs w:val="20"/>
              </w:rPr>
            </w:pPr>
            <w:r w:rsidRPr="00767ABF">
              <w:rPr>
                <w:rFonts w:ascii="Arial" w:hAnsi="Arial" w:cs="Arial"/>
                <w:b/>
                <w:sz w:val="20"/>
                <w:szCs w:val="20"/>
              </w:rPr>
              <w:t>c</w:t>
            </w:r>
            <w:r w:rsidR="00AE3FD6" w:rsidRPr="00767ABF">
              <w:rPr>
                <w:rFonts w:ascii="Arial" w:hAnsi="Arial" w:cs="Arial"/>
                <w:b/>
                <w:sz w:val="20"/>
                <w:szCs w:val="20"/>
              </w:rPr>
              <w:t xml:space="preserve">at </w:t>
            </w:r>
            <w:proofErr w:type="spellStart"/>
            <w:r w:rsidR="00AE3FD6" w:rsidRPr="00767ABF">
              <w:rPr>
                <w:rFonts w:ascii="Arial" w:hAnsi="Arial" w:cs="Arial"/>
                <w:b/>
                <w:sz w:val="20"/>
                <w:szCs w:val="20"/>
              </w:rPr>
              <w:t>mta.yaml</w:t>
            </w:r>
            <w:proofErr w:type="spellEnd"/>
          </w:p>
          <w:p w14:paraId="474F2982" w14:textId="77777777" w:rsidR="00AE3FD6" w:rsidRPr="00767ABF" w:rsidRDefault="00AE3FD6" w:rsidP="00AE3FD6">
            <w:pPr>
              <w:pStyle w:val="032TableBodCcopy"/>
              <w:rPr>
                <w:rFonts w:ascii="Arial" w:hAnsi="Arial" w:cs="Arial"/>
                <w:sz w:val="20"/>
                <w:szCs w:val="20"/>
              </w:rPr>
            </w:pPr>
          </w:p>
          <w:p w14:paraId="2A86AE72" w14:textId="3EFA0E51" w:rsidR="00AE3FD6" w:rsidRPr="00767ABF" w:rsidRDefault="00AE3FD6" w:rsidP="00AE3FD6">
            <w:pPr>
              <w:pStyle w:val="032TableBodCcopy"/>
              <w:rPr>
                <w:rFonts w:ascii="Arial" w:hAnsi="Arial" w:cs="Arial"/>
                <w:sz w:val="20"/>
                <w:szCs w:val="20"/>
              </w:rPr>
            </w:pPr>
            <w:r w:rsidRPr="00767ABF">
              <w:rPr>
                <w:rFonts w:ascii="Arial" w:hAnsi="Arial" w:cs="Arial"/>
                <w:sz w:val="20"/>
                <w:szCs w:val="20"/>
              </w:rPr>
              <w:t>Notice that the comment</w:t>
            </w:r>
            <w:r w:rsidR="00103C1D" w:rsidRPr="00767ABF">
              <w:rPr>
                <w:rFonts w:ascii="Arial" w:hAnsi="Arial" w:cs="Arial"/>
                <w:sz w:val="20"/>
                <w:szCs w:val="20"/>
              </w:rPr>
              <w:t>s have been removed.</w:t>
            </w:r>
          </w:p>
        </w:tc>
        <w:tc>
          <w:tcPr>
            <w:tcW w:w="6302" w:type="dxa"/>
            <w:tcBorders>
              <w:bottom w:val="single" w:sz="4" w:space="0" w:color="auto"/>
              <w:right w:val="nil"/>
            </w:tcBorders>
            <w:tcMar>
              <w:top w:w="108" w:type="dxa"/>
              <w:bottom w:w="108" w:type="dxa"/>
            </w:tcMar>
          </w:tcPr>
          <w:p w14:paraId="0BDF17C5" w14:textId="70B36E2A" w:rsidR="00AE3FD6" w:rsidRPr="00767ABF" w:rsidRDefault="00AE3FD6" w:rsidP="00F5228E">
            <w:pPr>
              <w:pStyle w:val="032TableBodCcopy"/>
              <w:rPr>
                <w:rFonts w:ascii="Arial" w:hAnsi="Arial" w:cs="Arial"/>
                <w:noProof/>
                <w:sz w:val="20"/>
                <w:szCs w:val="20"/>
              </w:rPr>
            </w:pPr>
            <w:r w:rsidRPr="00767ABF">
              <w:rPr>
                <w:rFonts w:ascii="Arial" w:hAnsi="Arial" w:cs="Arial"/>
                <w:noProof/>
                <w:sz w:val="20"/>
                <w:szCs w:val="20"/>
              </w:rPr>
              <w:drawing>
                <wp:inline distT="0" distB="0" distL="0" distR="0" wp14:anchorId="2E963027" wp14:editId="52C21B6A">
                  <wp:extent cx="3855085" cy="2583180"/>
                  <wp:effectExtent l="0" t="0" r="571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855085" cy="2583180"/>
                          </a:xfrm>
                          <a:prstGeom prst="rect">
                            <a:avLst/>
                          </a:prstGeom>
                        </pic:spPr>
                      </pic:pic>
                    </a:graphicData>
                  </a:graphic>
                </wp:inline>
              </w:drawing>
            </w:r>
          </w:p>
        </w:tc>
      </w:tr>
      <w:tr w:rsidR="005A74AF" w:rsidRPr="00767ABF" w14:paraId="3F105FCB" w14:textId="77777777" w:rsidTr="00BC3FB9">
        <w:trPr>
          <w:trHeight w:val="1134"/>
        </w:trPr>
        <w:tc>
          <w:tcPr>
            <w:tcW w:w="9992" w:type="dxa"/>
            <w:gridSpan w:val="2"/>
            <w:tcBorders>
              <w:left w:val="nil"/>
              <w:bottom w:val="single" w:sz="4" w:space="0" w:color="auto"/>
            </w:tcBorders>
            <w:tcMar>
              <w:top w:w="108" w:type="dxa"/>
              <w:bottom w:w="108" w:type="dxa"/>
            </w:tcMar>
          </w:tcPr>
          <w:p w14:paraId="2FBE0A4D" w14:textId="0A458021" w:rsidR="005A74AF" w:rsidRPr="00767ABF" w:rsidRDefault="005A74AF" w:rsidP="005A74AF">
            <w:pPr>
              <w:rPr>
                <w:rFonts w:ascii="Arial" w:hAnsi="Arial" w:cs="Arial"/>
                <w:sz w:val="20"/>
                <w:szCs w:val="20"/>
              </w:rPr>
            </w:pPr>
            <w:r w:rsidRPr="00767ABF">
              <w:rPr>
                <w:rFonts w:ascii="Arial" w:hAnsi="Arial" w:cs="Arial"/>
                <w:sz w:val="20"/>
                <w:szCs w:val="20"/>
              </w:rPr>
              <w:t xml:space="preserve">The now enabled python module requires Python </w:t>
            </w:r>
            <w:r w:rsidR="003E0234" w:rsidRPr="00767ABF">
              <w:rPr>
                <w:rFonts w:ascii="Arial" w:hAnsi="Arial" w:cs="Arial"/>
                <w:sz w:val="20"/>
                <w:szCs w:val="20"/>
              </w:rPr>
              <w:t xml:space="preserve">runtime </w:t>
            </w:r>
            <w:r w:rsidRPr="00767ABF">
              <w:rPr>
                <w:rFonts w:ascii="Arial" w:hAnsi="Arial" w:cs="Arial"/>
                <w:sz w:val="20"/>
                <w:szCs w:val="20"/>
              </w:rPr>
              <w:t>version 3.6.5.  This was the most current version at the time this workshop was created.</w:t>
            </w:r>
          </w:p>
          <w:p w14:paraId="25942306" w14:textId="6A86B0CC" w:rsidR="005A74AF" w:rsidRPr="00767ABF" w:rsidRDefault="005A74AF" w:rsidP="005A74AF">
            <w:pPr>
              <w:rPr>
                <w:rFonts w:ascii="Arial" w:hAnsi="Arial" w:cs="Arial"/>
                <w:sz w:val="20"/>
                <w:szCs w:val="20"/>
              </w:rPr>
            </w:pPr>
            <w:r w:rsidRPr="00767ABF">
              <w:rPr>
                <w:rFonts w:ascii="Arial" w:hAnsi="Arial" w:cs="Arial"/>
                <w:sz w:val="20"/>
                <w:szCs w:val="20"/>
              </w:rPr>
              <w:t xml:space="preserve">As of HANA2 SPS03, a python buildpack is available in XS Advanced.  List the installed buildpacks with the </w:t>
            </w:r>
            <w:proofErr w:type="spellStart"/>
            <w:r w:rsidRPr="00767ABF">
              <w:rPr>
                <w:rFonts w:ascii="Arial" w:hAnsi="Arial" w:cs="Arial"/>
                <w:sz w:val="20"/>
                <w:szCs w:val="20"/>
              </w:rPr>
              <w:t>xs</w:t>
            </w:r>
            <w:proofErr w:type="spellEnd"/>
            <w:r w:rsidRPr="00767ABF">
              <w:rPr>
                <w:rFonts w:ascii="Arial" w:hAnsi="Arial" w:cs="Arial"/>
                <w:sz w:val="20"/>
                <w:szCs w:val="20"/>
              </w:rPr>
              <w:t xml:space="preserve"> buildpacks command.</w:t>
            </w:r>
          </w:p>
        </w:tc>
      </w:tr>
      <w:tr w:rsidR="00AE3FD6" w:rsidRPr="00767ABF" w14:paraId="5A7E29CC" w14:textId="77777777" w:rsidTr="00BC3FB9">
        <w:trPr>
          <w:trHeight w:val="1134"/>
        </w:trPr>
        <w:tc>
          <w:tcPr>
            <w:tcW w:w="3690" w:type="dxa"/>
            <w:tcBorders>
              <w:left w:val="nil"/>
              <w:bottom w:val="single" w:sz="4" w:space="0" w:color="auto"/>
            </w:tcBorders>
            <w:tcMar>
              <w:top w:w="108" w:type="dxa"/>
              <w:bottom w:w="108" w:type="dxa"/>
            </w:tcMar>
          </w:tcPr>
          <w:p w14:paraId="3240D9CE" w14:textId="77777777" w:rsidR="00AE3FD6" w:rsidRPr="00767ABF" w:rsidRDefault="002F1974" w:rsidP="00E50F3C">
            <w:pPr>
              <w:pStyle w:val="032TableBodCcopy"/>
              <w:numPr>
                <w:ilvl w:val="0"/>
                <w:numId w:val="44"/>
              </w:numPr>
              <w:rPr>
                <w:rFonts w:ascii="Arial" w:hAnsi="Arial" w:cs="Arial"/>
                <w:sz w:val="20"/>
                <w:szCs w:val="20"/>
              </w:rPr>
            </w:pPr>
            <w:r w:rsidRPr="00767ABF">
              <w:rPr>
                <w:rFonts w:ascii="Arial" w:hAnsi="Arial" w:cs="Arial"/>
                <w:sz w:val="20"/>
                <w:szCs w:val="20"/>
              </w:rPr>
              <w:t>Run the buildpacks command.</w:t>
            </w:r>
          </w:p>
          <w:p w14:paraId="325E4432" w14:textId="77777777" w:rsidR="002F1974" w:rsidRPr="00767ABF" w:rsidRDefault="002F1974" w:rsidP="002F1974">
            <w:pPr>
              <w:pStyle w:val="032TableBodCcopy"/>
              <w:rPr>
                <w:rFonts w:ascii="Arial" w:hAnsi="Arial" w:cs="Arial"/>
                <w:sz w:val="20"/>
                <w:szCs w:val="20"/>
              </w:rPr>
            </w:pPr>
          </w:p>
          <w:p w14:paraId="3F76D439" w14:textId="6D8CBF31" w:rsidR="002F1974" w:rsidRPr="00767ABF" w:rsidRDefault="003A5488" w:rsidP="002F1974">
            <w:pPr>
              <w:pStyle w:val="032TableBodCcopy"/>
              <w:rPr>
                <w:rFonts w:ascii="Arial" w:hAnsi="Arial" w:cs="Arial"/>
                <w:b/>
                <w:sz w:val="20"/>
                <w:szCs w:val="20"/>
              </w:rPr>
            </w:pPr>
            <w:proofErr w:type="spellStart"/>
            <w:r w:rsidRPr="00767ABF">
              <w:rPr>
                <w:rFonts w:ascii="Arial" w:hAnsi="Arial" w:cs="Arial"/>
                <w:b/>
                <w:sz w:val="20"/>
                <w:szCs w:val="20"/>
              </w:rPr>
              <w:t>x</w:t>
            </w:r>
            <w:r w:rsidR="002F1974" w:rsidRPr="00767ABF">
              <w:rPr>
                <w:rFonts w:ascii="Arial" w:hAnsi="Arial" w:cs="Arial"/>
                <w:b/>
                <w:sz w:val="20"/>
                <w:szCs w:val="20"/>
              </w:rPr>
              <w:t>s</w:t>
            </w:r>
            <w:proofErr w:type="spellEnd"/>
            <w:r w:rsidR="002F1974" w:rsidRPr="00767ABF">
              <w:rPr>
                <w:rFonts w:ascii="Arial" w:hAnsi="Arial" w:cs="Arial"/>
                <w:b/>
                <w:sz w:val="20"/>
                <w:szCs w:val="20"/>
              </w:rPr>
              <w:t xml:space="preserve"> buildpacks</w:t>
            </w:r>
          </w:p>
        </w:tc>
        <w:tc>
          <w:tcPr>
            <w:tcW w:w="6302" w:type="dxa"/>
            <w:tcBorders>
              <w:bottom w:val="single" w:sz="4" w:space="0" w:color="auto"/>
              <w:right w:val="nil"/>
            </w:tcBorders>
            <w:tcMar>
              <w:top w:w="108" w:type="dxa"/>
              <w:bottom w:w="108" w:type="dxa"/>
            </w:tcMar>
          </w:tcPr>
          <w:p w14:paraId="4CB86EC4" w14:textId="7BACE3EB" w:rsidR="00AE3FD6" w:rsidRPr="00767ABF" w:rsidRDefault="00D73C2C" w:rsidP="00F5228E">
            <w:pPr>
              <w:pStyle w:val="032TableBodCcopy"/>
              <w:rPr>
                <w:rFonts w:ascii="Arial" w:hAnsi="Arial" w:cs="Arial"/>
                <w:noProof/>
                <w:sz w:val="20"/>
                <w:szCs w:val="20"/>
              </w:rPr>
            </w:pPr>
            <w:r w:rsidRPr="00767ABF">
              <w:rPr>
                <w:rFonts w:ascii="Arial" w:hAnsi="Arial" w:cs="Arial"/>
                <w:noProof/>
                <w:sz w:val="20"/>
                <w:szCs w:val="20"/>
              </w:rPr>
              <w:drawing>
                <wp:inline distT="0" distB="0" distL="0" distR="0" wp14:anchorId="32B0B9AA" wp14:editId="40CF7C02">
                  <wp:extent cx="3855085" cy="1290320"/>
                  <wp:effectExtent l="0" t="0" r="5715"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855085" cy="1290320"/>
                          </a:xfrm>
                          <a:prstGeom prst="rect">
                            <a:avLst/>
                          </a:prstGeom>
                        </pic:spPr>
                      </pic:pic>
                    </a:graphicData>
                  </a:graphic>
                </wp:inline>
              </w:drawing>
            </w:r>
          </w:p>
        </w:tc>
      </w:tr>
      <w:tr w:rsidR="00260512" w:rsidRPr="00767ABF" w14:paraId="473D4ABD" w14:textId="77777777" w:rsidTr="00BC3FB9">
        <w:trPr>
          <w:trHeight w:val="1134"/>
        </w:trPr>
        <w:tc>
          <w:tcPr>
            <w:tcW w:w="9992" w:type="dxa"/>
            <w:gridSpan w:val="2"/>
            <w:tcBorders>
              <w:left w:val="nil"/>
              <w:bottom w:val="single" w:sz="4" w:space="0" w:color="auto"/>
              <w:right w:val="nil"/>
            </w:tcBorders>
            <w:tcMar>
              <w:top w:w="108" w:type="dxa"/>
              <w:bottom w:w="108" w:type="dxa"/>
            </w:tcMar>
          </w:tcPr>
          <w:p w14:paraId="652B3FD9" w14:textId="35645D4E" w:rsidR="00260512" w:rsidRPr="00767ABF" w:rsidRDefault="003A5488" w:rsidP="00EB1498">
            <w:pPr>
              <w:rPr>
                <w:rFonts w:ascii="Arial" w:hAnsi="Arial" w:cs="Arial"/>
                <w:sz w:val="20"/>
                <w:szCs w:val="20"/>
              </w:rPr>
            </w:pPr>
            <w:r w:rsidRPr="00767ABF">
              <w:rPr>
                <w:rFonts w:ascii="Arial" w:hAnsi="Arial" w:cs="Arial"/>
                <w:sz w:val="20"/>
                <w:szCs w:val="20"/>
              </w:rPr>
              <w:t>The buildpack coordinates the assembling of the native lan</w:t>
            </w:r>
            <w:r w:rsidR="00A03C2D" w:rsidRPr="00767ABF">
              <w:rPr>
                <w:rFonts w:ascii="Arial" w:hAnsi="Arial" w:cs="Arial"/>
                <w:sz w:val="20"/>
                <w:szCs w:val="20"/>
              </w:rPr>
              <w:t>guage files of a module with it</w:t>
            </w:r>
            <w:r w:rsidRPr="00767ABF">
              <w:rPr>
                <w:rFonts w:ascii="Arial" w:hAnsi="Arial" w:cs="Arial"/>
                <w:sz w:val="20"/>
                <w:szCs w:val="20"/>
              </w:rPr>
              <w:t xml:space="preserve">s dependencies and runtime environment.  While runtimes are available for java and </w:t>
            </w:r>
            <w:proofErr w:type="spellStart"/>
            <w:r w:rsidRPr="00767ABF">
              <w:rPr>
                <w:rFonts w:ascii="Arial" w:hAnsi="Arial" w:cs="Arial"/>
                <w:sz w:val="20"/>
                <w:szCs w:val="20"/>
              </w:rPr>
              <w:t>nodejs</w:t>
            </w:r>
            <w:proofErr w:type="spellEnd"/>
            <w:r w:rsidRPr="00767ABF">
              <w:rPr>
                <w:rFonts w:ascii="Arial" w:hAnsi="Arial" w:cs="Arial"/>
                <w:sz w:val="20"/>
                <w:szCs w:val="20"/>
              </w:rPr>
              <w:t>, by default there are</w:t>
            </w:r>
            <w:r w:rsidR="000F3843" w:rsidRPr="00767ABF">
              <w:rPr>
                <w:rFonts w:ascii="Arial" w:hAnsi="Arial" w:cs="Arial"/>
                <w:sz w:val="20"/>
                <w:szCs w:val="20"/>
              </w:rPr>
              <w:t xml:space="preserve"> no python runtimes available. </w:t>
            </w:r>
          </w:p>
        </w:tc>
      </w:tr>
      <w:tr w:rsidR="00AE3FD6" w:rsidRPr="00767ABF" w14:paraId="43D93587" w14:textId="77777777" w:rsidTr="00BC3FB9">
        <w:trPr>
          <w:trHeight w:val="1134"/>
        </w:trPr>
        <w:tc>
          <w:tcPr>
            <w:tcW w:w="3690" w:type="dxa"/>
            <w:tcBorders>
              <w:left w:val="nil"/>
              <w:bottom w:val="single" w:sz="4" w:space="0" w:color="auto"/>
            </w:tcBorders>
            <w:tcMar>
              <w:top w:w="108" w:type="dxa"/>
              <w:bottom w:w="108" w:type="dxa"/>
            </w:tcMar>
          </w:tcPr>
          <w:p w14:paraId="03069A0F" w14:textId="77777777" w:rsidR="00AE3FD6" w:rsidRPr="00767ABF" w:rsidRDefault="00AB4E28" w:rsidP="00E50F3C">
            <w:pPr>
              <w:pStyle w:val="032TableBodCcopy"/>
              <w:numPr>
                <w:ilvl w:val="0"/>
                <w:numId w:val="44"/>
              </w:numPr>
              <w:rPr>
                <w:rFonts w:ascii="Arial" w:hAnsi="Arial" w:cs="Arial"/>
                <w:sz w:val="20"/>
                <w:szCs w:val="20"/>
              </w:rPr>
            </w:pPr>
            <w:r w:rsidRPr="00767ABF">
              <w:rPr>
                <w:rFonts w:ascii="Arial" w:hAnsi="Arial" w:cs="Arial"/>
                <w:sz w:val="20"/>
                <w:szCs w:val="20"/>
              </w:rPr>
              <w:lastRenderedPageBreak/>
              <w:t>Run the runtimes command.</w:t>
            </w:r>
          </w:p>
          <w:p w14:paraId="4D908817" w14:textId="77777777" w:rsidR="00AB4E28" w:rsidRPr="00767ABF" w:rsidRDefault="00AB4E28" w:rsidP="00AB4E28">
            <w:pPr>
              <w:pStyle w:val="032TableBodCcopy"/>
              <w:rPr>
                <w:rFonts w:ascii="Arial" w:hAnsi="Arial" w:cs="Arial"/>
                <w:sz w:val="20"/>
                <w:szCs w:val="20"/>
              </w:rPr>
            </w:pPr>
          </w:p>
          <w:p w14:paraId="2B47816F" w14:textId="0F1ABF82" w:rsidR="00AB4E28" w:rsidRPr="00767ABF" w:rsidRDefault="007D645F" w:rsidP="00AB4E28">
            <w:pPr>
              <w:pStyle w:val="032TableBodCcopy"/>
              <w:rPr>
                <w:rFonts w:ascii="Arial" w:hAnsi="Arial" w:cs="Arial"/>
                <w:b/>
                <w:sz w:val="20"/>
                <w:szCs w:val="20"/>
              </w:rPr>
            </w:pPr>
            <w:proofErr w:type="spellStart"/>
            <w:r w:rsidRPr="00767ABF">
              <w:rPr>
                <w:rFonts w:ascii="Arial" w:hAnsi="Arial" w:cs="Arial"/>
                <w:b/>
                <w:sz w:val="20"/>
                <w:szCs w:val="20"/>
              </w:rPr>
              <w:t>x</w:t>
            </w:r>
            <w:r w:rsidR="00AB4E28" w:rsidRPr="00767ABF">
              <w:rPr>
                <w:rFonts w:ascii="Arial" w:hAnsi="Arial" w:cs="Arial"/>
                <w:b/>
                <w:sz w:val="20"/>
                <w:szCs w:val="20"/>
              </w:rPr>
              <w:t>s</w:t>
            </w:r>
            <w:proofErr w:type="spellEnd"/>
            <w:r w:rsidR="00AB4E28" w:rsidRPr="00767ABF">
              <w:rPr>
                <w:rFonts w:ascii="Arial" w:hAnsi="Arial" w:cs="Arial"/>
                <w:b/>
                <w:sz w:val="20"/>
                <w:szCs w:val="20"/>
              </w:rPr>
              <w:t xml:space="preserve"> runtimes</w:t>
            </w:r>
          </w:p>
          <w:p w14:paraId="5484EC20" w14:textId="77777777" w:rsidR="007D645F" w:rsidRPr="00767ABF" w:rsidRDefault="007D645F" w:rsidP="00AB4E28">
            <w:pPr>
              <w:pStyle w:val="032TableBodCcopy"/>
              <w:rPr>
                <w:rFonts w:ascii="Arial" w:hAnsi="Arial" w:cs="Arial"/>
                <w:sz w:val="20"/>
                <w:szCs w:val="20"/>
              </w:rPr>
            </w:pPr>
          </w:p>
          <w:p w14:paraId="453157EA" w14:textId="05C1BA00" w:rsidR="007D645F" w:rsidRPr="00767ABF" w:rsidRDefault="007D645F" w:rsidP="00AB4E28">
            <w:pPr>
              <w:pStyle w:val="032TableBodCcopy"/>
              <w:rPr>
                <w:rFonts w:ascii="Arial" w:hAnsi="Arial" w:cs="Arial"/>
                <w:sz w:val="20"/>
                <w:szCs w:val="20"/>
              </w:rPr>
            </w:pPr>
            <w:r w:rsidRPr="00767ABF">
              <w:rPr>
                <w:rFonts w:ascii="Arial" w:hAnsi="Arial" w:cs="Arial"/>
                <w:sz w:val="20"/>
                <w:szCs w:val="20"/>
              </w:rPr>
              <w:t>Notice that while a buildpack exists for coordinating python module deployment, a runtime for python doesn’t exist yet.</w:t>
            </w:r>
          </w:p>
        </w:tc>
        <w:tc>
          <w:tcPr>
            <w:tcW w:w="6302" w:type="dxa"/>
            <w:tcBorders>
              <w:bottom w:val="single" w:sz="4" w:space="0" w:color="auto"/>
              <w:right w:val="nil"/>
            </w:tcBorders>
            <w:tcMar>
              <w:top w:w="108" w:type="dxa"/>
              <w:bottom w:w="108" w:type="dxa"/>
            </w:tcMar>
          </w:tcPr>
          <w:p w14:paraId="11069044" w14:textId="0EC7FA77" w:rsidR="00AE3FD6" w:rsidRPr="00767ABF" w:rsidRDefault="007D645F" w:rsidP="00F5228E">
            <w:pPr>
              <w:pStyle w:val="032TableBodCcopy"/>
              <w:rPr>
                <w:rFonts w:ascii="Arial" w:hAnsi="Arial" w:cs="Arial"/>
                <w:noProof/>
                <w:sz w:val="20"/>
                <w:szCs w:val="20"/>
              </w:rPr>
            </w:pPr>
            <w:r w:rsidRPr="00767ABF">
              <w:rPr>
                <w:rFonts w:ascii="Arial" w:hAnsi="Arial" w:cs="Arial"/>
                <w:noProof/>
                <w:sz w:val="20"/>
                <w:szCs w:val="20"/>
              </w:rPr>
              <w:drawing>
                <wp:inline distT="0" distB="0" distL="0" distR="0" wp14:anchorId="28E057DC" wp14:editId="41976857">
                  <wp:extent cx="3855085" cy="1240790"/>
                  <wp:effectExtent l="0" t="0" r="5715"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855085" cy="1240790"/>
                          </a:xfrm>
                          <a:prstGeom prst="rect">
                            <a:avLst/>
                          </a:prstGeom>
                        </pic:spPr>
                      </pic:pic>
                    </a:graphicData>
                  </a:graphic>
                </wp:inline>
              </w:drawing>
            </w:r>
          </w:p>
        </w:tc>
      </w:tr>
      <w:tr w:rsidR="00EB1498" w:rsidRPr="00767ABF" w14:paraId="4E410824" w14:textId="77777777" w:rsidTr="00BC3FB9">
        <w:trPr>
          <w:trHeight w:val="1134"/>
        </w:trPr>
        <w:tc>
          <w:tcPr>
            <w:tcW w:w="9992" w:type="dxa"/>
            <w:gridSpan w:val="2"/>
            <w:tcBorders>
              <w:left w:val="nil"/>
              <w:bottom w:val="single" w:sz="4" w:space="0" w:color="auto"/>
              <w:right w:val="nil"/>
            </w:tcBorders>
            <w:tcMar>
              <w:top w:w="108" w:type="dxa"/>
              <w:bottom w:w="108" w:type="dxa"/>
            </w:tcMar>
          </w:tcPr>
          <w:p w14:paraId="2B1EE486" w14:textId="77777777" w:rsidR="00EB1498" w:rsidRPr="00767ABF" w:rsidRDefault="00EB1498" w:rsidP="00EB1498">
            <w:pPr>
              <w:rPr>
                <w:rFonts w:ascii="Arial" w:hAnsi="Arial" w:cs="Arial"/>
                <w:sz w:val="20"/>
                <w:szCs w:val="20"/>
              </w:rPr>
            </w:pPr>
            <w:r w:rsidRPr="00767ABF">
              <w:rPr>
                <w:rFonts w:ascii="Arial" w:hAnsi="Arial" w:cs="Arial"/>
                <w:sz w:val="20"/>
                <w:szCs w:val="20"/>
              </w:rPr>
              <w:t xml:space="preserve">Normally you would download the python source using </w:t>
            </w:r>
            <w:proofErr w:type="spellStart"/>
            <w:r w:rsidRPr="00767ABF">
              <w:rPr>
                <w:rFonts w:ascii="Arial" w:hAnsi="Arial" w:cs="Arial"/>
                <w:sz w:val="20"/>
                <w:szCs w:val="20"/>
              </w:rPr>
              <w:t>wget</w:t>
            </w:r>
            <w:proofErr w:type="spellEnd"/>
            <w:r w:rsidRPr="00767ABF">
              <w:rPr>
                <w:rFonts w:ascii="Arial" w:hAnsi="Arial" w:cs="Arial"/>
                <w:sz w:val="20"/>
                <w:szCs w:val="20"/>
              </w:rPr>
              <w:t>, but we have done that for you.</w:t>
            </w:r>
          </w:p>
          <w:p w14:paraId="5B31C3DE" w14:textId="77777777" w:rsidR="00EB1498" w:rsidRPr="00767ABF" w:rsidRDefault="00EB1498" w:rsidP="00EB1498">
            <w:pPr>
              <w:rPr>
                <w:rFonts w:ascii="Arial" w:hAnsi="Arial" w:cs="Arial"/>
                <w:sz w:val="20"/>
                <w:szCs w:val="20"/>
              </w:rPr>
            </w:pPr>
          </w:p>
          <w:p w14:paraId="1F33F7AA" w14:textId="77777777" w:rsidR="00EB1498" w:rsidRPr="00767ABF" w:rsidRDefault="00EB1498" w:rsidP="00EB1498">
            <w:pPr>
              <w:rPr>
                <w:rFonts w:ascii="Arial" w:hAnsi="Arial" w:cs="Arial"/>
                <w:sz w:val="20"/>
                <w:szCs w:val="20"/>
              </w:rPr>
            </w:pPr>
            <w:proofErr w:type="spellStart"/>
            <w:r w:rsidRPr="00767ABF">
              <w:rPr>
                <w:rFonts w:ascii="Arial" w:hAnsi="Arial" w:cs="Arial"/>
                <w:color w:val="000000"/>
                <w:sz w:val="20"/>
                <w:szCs w:val="20"/>
                <w:shd w:val="clear" w:color="auto" w:fill="FFFAA5"/>
              </w:rPr>
              <w:t>wget</w:t>
            </w:r>
            <w:proofErr w:type="spellEnd"/>
            <w:r w:rsidRPr="00767ABF">
              <w:rPr>
                <w:rFonts w:ascii="Arial" w:hAnsi="Arial" w:cs="Arial"/>
                <w:color w:val="000000"/>
                <w:sz w:val="20"/>
                <w:szCs w:val="20"/>
                <w:shd w:val="clear" w:color="auto" w:fill="FFFAA5"/>
              </w:rPr>
              <w:t xml:space="preserve"> </w:t>
            </w:r>
            <w:hyperlink r:id="rId117" w:history="1">
              <w:r w:rsidRPr="00767ABF">
                <w:rPr>
                  <w:rStyle w:val="Hyperlink"/>
                  <w:rFonts w:ascii="Arial" w:hAnsi="Arial" w:cs="Arial"/>
                  <w:color w:val="000000"/>
                  <w:sz w:val="20"/>
                  <w:szCs w:val="20"/>
                  <w:shd w:val="clear" w:color="auto" w:fill="FFFAA5"/>
                </w:rPr>
                <w:t>https://www.python.org/ftp/python/3.6.5/Python-3.6.5.tgz</w:t>
              </w:r>
            </w:hyperlink>
          </w:p>
          <w:p w14:paraId="4BE93FCA" w14:textId="77777777" w:rsidR="00EB1498" w:rsidRPr="00767ABF" w:rsidRDefault="00EB1498" w:rsidP="00F5228E">
            <w:pPr>
              <w:pStyle w:val="032TableBodCcopy"/>
              <w:rPr>
                <w:rFonts w:ascii="Arial" w:hAnsi="Arial" w:cs="Arial"/>
                <w:noProof/>
                <w:sz w:val="20"/>
                <w:szCs w:val="20"/>
              </w:rPr>
            </w:pPr>
          </w:p>
        </w:tc>
      </w:tr>
      <w:tr w:rsidR="003C5503" w:rsidRPr="00767ABF" w14:paraId="56CC20BF" w14:textId="77777777" w:rsidTr="00BC3FB9">
        <w:trPr>
          <w:trHeight w:val="1134"/>
        </w:trPr>
        <w:tc>
          <w:tcPr>
            <w:tcW w:w="3690" w:type="dxa"/>
            <w:tcBorders>
              <w:left w:val="nil"/>
              <w:bottom w:val="single" w:sz="4" w:space="0" w:color="auto"/>
            </w:tcBorders>
            <w:tcMar>
              <w:top w:w="108" w:type="dxa"/>
              <w:bottom w:w="108" w:type="dxa"/>
            </w:tcMar>
          </w:tcPr>
          <w:p w14:paraId="0FB9D88E" w14:textId="581617B9" w:rsidR="003C5503" w:rsidRPr="00767ABF" w:rsidRDefault="00A234CB" w:rsidP="00E50F3C">
            <w:pPr>
              <w:pStyle w:val="032TableBodCcopy"/>
              <w:numPr>
                <w:ilvl w:val="0"/>
                <w:numId w:val="44"/>
              </w:numPr>
              <w:rPr>
                <w:rFonts w:ascii="Arial" w:hAnsi="Arial" w:cs="Arial"/>
                <w:sz w:val="20"/>
                <w:szCs w:val="20"/>
              </w:rPr>
            </w:pPr>
            <w:r w:rsidRPr="00767ABF">
              <w:rPr>
                <w:rFonts w:ascii="Arial" w:hAnsi="Arial" w:cs="Arial"/>
                <w:sz w:val="20"/>
                <w:szCs w:val="20"/>
              </w:rPr>
              <w:t>Change up to the pa</w:t>
            </w:r>
            <w:r w:rsidR="000F3843" w:rsidRPr="00767ABF">
              <w:rPr>
                <w:rFonts w:ascii="Arial" w:hAnsi="Arial" w:cs="Arial"/>
                <w:sz w:val="20"/>
                <w:szCs w:val="20"/>
              </w:rPr>
              <w:t>rent directory and list the files.</w:t>
            </w:r>
          </w:p>
          <w:p w14:paraId="3A843686" w14:textId="77777777" w:rsidR="00A234CB" w:rsidRPr="00767ABF" w:rsidRDefault="00A234CB" w:rsidP="00A234CB">
            <w:pPr>
              <w:pStyle w:val="032TableBodCcopy"/>
              <w:rPr>
                <w:rFonts w:ascii="Arial" w:hAnsi="Arial" w:cs="Arial"/>
                <w:sz w:val="20"/>
                <w:szCs w:val="20"/>
              </w:rPr>
            </w:pPr>
          </w:p>
          <w:p w14:paraId="4B4AF1CF" w14:textId="7B36EE84" w:rsidR="00A234CB" w:rsidRPr="00767ABF" w:rsidRDefault="00887D89" w:rsidP="00A234CB">
            <w:pPr>
              <w:pStyle w:val="032TableBodCcopy"/>
              <w:rPr>
                <w:rFonts w:ascii="Arial" w:hAnsi="Arial" w:cs="Arial"/>
                <w:b/>
                <w:sz w:val="20"/>
                <w:szCs w:val="20"/>
              </w:rPr>
            </w:pPr>
            <w:r w:rsidRPr="00767ABF">
              <w:rPr>
                <w:rFonts w:ascii="Arial" w:hAnsi="Arial" w:cs="Arial"/>
                <w:b/>
                <w:sz w:val="20"/>
                <w:szCs w:val="20"/>
              </w:rPr>
              <w:t>c</w:t>
            </w:r>
            <w:r w:rsidR="00A234CB" w:rsidRPr="00767ABF">
              <w:rPr>
                <w:rFonts w:ascii="Arial" w:hAnsi="Arial" w:cs="Arial"/>
                <w:b/>
                <w:sz w:val="20"/>
                <w:szCs w:val="20"/>
              </w:rPr>
              <w:t>d ..</w:t>
            </w:r>
          </w:p>
          <w:p w14:paraId="7261B4CD" w14:textId="09C542DD" w:rsidR="00887D89" w:rsidRPr="00767ABF" w:rsidRDefault="00887D89" w:rsidP="00A234CB">
            <w:pPr>
              <w:pStyle w:val="032TableBodCcopy"/>
              <w:rPr>
                <w:rFonts w:ascii="Arial" w:hAnsi="Arial" w:cs="Arial"/>
                <w:b/>
                <w:sz w:val="20"/>
                <w:szCs w:val="20"/>
              </w:rPr>
            </w:pPr>
            <w:r w:rsidRPr="00767ABF">
              <w:rPr>
                <w:rFonts w:ascii="Arial" w:hAnsi="Arial" w:cs="Arial"/>
                <w:b/>
                <w:sz w:val="20"/>
                <w:szCs w:val="20"/>
              </w:rPr>
              <w:t>ls -1</w:t>
            </w:r>
          </w:p>
          <w:p w14:paraId="338E4F0C" w14:textId="77777777" w:rsidR="00887D89" w:rsidRPr="00767ABF" w:rsidRDefault="00887D89" w:rsidP="00A234CB">
            <w:pPr>
              <w:pStyle w:val="032TableBodCcopy"/>
              <w:rPr>
                <w:rFonts w:ascii="Arial" w:hAnsi="Arial" w:cs="Arial"/>
                <w:sz w:val="20"/>
                <w:szCs w:val="20"/>
              </w:rPr>
            </w:pPr>
          </w:p>
          <w:p w14:paraId="175F2AE2" w14:textId="29621A0E" w:rsidR="00887D89" w:rsidRPr="00767ABF" w:rsidRDefault="00887D89" w:rsidP="00A234CB">
            <w:pPr>
              <w:pStyle w:val="032TableBodCcopy"/>
              <w:rPr>
                <w:rFonts w:ascii="Arial" w:hAnsi="Arial" w:cs="Arial"/>
                <w:sz w:val="20"/>
                <w:szCs w:val="20"/>
              </w:rPr>
            </w:pPr>
          </w:p>
        </w:tc>
        <w:tc>
          <w:tcPr>
            <w:tcW w:w="6302" w:type="dxa"/>
            <w:tcBorders>
              <w:bottom w:val="single" w:sz="4" w:space="0" w:color="auto"/>
              <w:right w:val="nil"/>
            </w:tcBorders>
            <w:tcMar>
              <w:top w:w="108" w:type="dxa"/>
              <w:bottom w:w="108" w:type="dxa"/>
            </w:tcMar>
          </w:tcPr>
          <w:p w14:paraId="38FCD6E0" w14:textId="1875648C" w:rsidR="003C5503" w:rsidRPr="00767ABF" w:rsidRDefault="00887D89" w:rsidP="00F5228E">
            <w:pPr>
              <w:pStyle w:val="032TableBodCcopy"/>
              <w:rPr>
                <w:rFonts w:ascii="Arial" w:hAnsi="Arial" w:cs="Arial"/>
                <w:noProof/>
                <w:sz w:val="20"/>
                <w:szCs w:val="20"/>
              </w:rPr>
            </w:pPr>
            <w:r w:rsidRPr="00767ABF">
              <w:rPr>
                <w:rFonts w:ascii="Arial" w:hAnsi="Arial" w:cs="Arial"/>
                <w:noProof/>
                <w:sz w:val="20"/>
                <w:szCs w:val="20"/>
              </w:rPr>
              <w:drawing>
                <wp:inline distT="0" distB="0" distL="0" distR="0" wp14:anchorId="6A9F11FE" wp14:editId="738233E2">
                  <wp:extent cx="3855085" cy="2523490"/>
                  <wp:effectExtent l="0" t="0" r="5715"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855085" cy="2523490"/>
                          </a:xfrm>
                          <a:prstGeom prst="rect">
                            <a:avLst/>
                          </a:prstGeom>
                        </pic:spPr>
                      </pic:pic>
                    </a:graphicData>
                  </a:graphic>
                </wp:inline>
              </w:drawing>
            </w:r>
          </w:p>
        </w:tc>
      </w:tr>
      <w:tr w:rsidR="003C5503" w:rsidRPr="00767ABF" w14:paraId="2BE0F87F" w14:textId="77777777" w:rsidTr="00BC3FB9">
        <w:trPr>
          <w:trHeight w:val="1134"/>
        </w:trPr>
        <w:tc>
          <w:tcPr>
            <w:tcW w:w="3690" w:type="dxa"/>
            <w:tcBorders>
              <w:left w:val="nil"/>
              <w:bottom w:val="single" w:sz="4" w:space="0" w:color="auto"/>
            </w:tcBorders>
            <w:tcMar>
              <w:top w:w="108" w:type="dxa"/>
              <w:bottom w:w="108" w:type="dxa"/>
            </w:tcMar>
          </w:tcPr>
          <w:p w14:paraId="42C0FC30" w14:textId="77777777" w:rsidR="003C5503" w:rsidRPr="00767ABF" w:rsidRDefault="0098568F" w:rsidP="00E50F3C">
            <w:pPr>
              <w:pStyle w:val="032TableBodCcopy"/>
              <w:numPr>
                <w:ilvl w:val="0"/>
                <w:numId w:val="44"/>
              </w:numPr>
              <w:rPr>
                <w:rFonts w:ascii="Arial" w:hAnsi="Arial" w:cs="Arial"/>
                <w:sz w:val="20"/>
                <w:szCs w:val="20"/>
              </w:rPr>
            </w:pPr>
            <w:proofErr w:type="spellStart"/>
            <w:r w:rsidRPr="00767ABF">
              <w:rPr>
                <w:rFonts w:ascii="Arial" w:hAnsi="Arial" w:cs="Arial"/>
                <w:sz w:val="20"/>
                <w:szCs w:val="20"/>
              </w:rPr>
              <w:t>Untar</w:t>
            </w:r>
            <w:proofErr w:type="spellEnd"/>
            <w:r w:rsidRPr="00767ABF">
              <w:rPr>
                <w:rFonts w:ascii="Arial" w:hAnsi="Arial" w:cs="Arial"/>
                <w:sz w:val="20"/>
                <w:szCs w:val="20"/>
              </w:rPr>
              <w:t xml:space="preserve"> the tar-zipped source file.</w:t>
            </w:r>
          </w:p>
          <w:p w14:paraId="38404521" w14:textId="5EABEA1B" w:rsidR="0098568F" w:rsidRPr="00767ABF" w:rsidRDefault="0098568F" w:rsidP="0098568F">
            <w:pPr>
              <w:pStyle w:val="032TableBodCcopy"/>
              <w:rPr>
                <w:rFonts w:ascii="Arial" w:hAnsi="Arial" w:cs="Arial"/>
                <w:sz w:val="20"/>
                <w:szCs w:val="20"/>
              </w:rPr>
            </w:pPr>
          </w:p>
          <w:p w14:paraId="20029AC4" w14:textId="6F6942F3" w:rsidR="00F960E1" w:rsidRPr="00767ABF" w:rsidRDefault="00F960E1" w:rsidP="0098568F">
            <w:pPr>
              <w:pStyle w:val="032TableBodCcopy"/>
              <w:rPr>
                <w:rFonts w:ascii="Arial" w:hAnsi="Arial" w:cs="Arial"/>
                <w:b/>
                <w:sz w:val="20"/>
                <w:szCs w:val="20"/>
              </w:rPr>
            </w:pPr>
            <w:r w:rsidRPr="00767ABF">
              <w:rPr>
                <w:rFonts w:ascii="Arial" w:hAnsi="Arial" w:cs="Arial"/>
                <w:b/>
                <w:sz w:val="20"/>
                <w:szCs w:val="20"/>
              </w:rPr>
              <w:t xml:space="preserve">tar </w:t>
            </w:r>
            <w:proofErr w:type="spellStart"/>
            <w:r w:rsidRPr="00767ABF">
              <w:rPr>
                <w:rFonts w:ascii="Arial" w:hAnsi="Arial" w:cs="Arial"/>
                <w:b/>
                <w:sz w:val="20"/>
                <w:szCs w:val="20"/>
              </w:rPr>
              <w:t>xzvf</w:t>
            </w:r>
            <w:proofErr w:type="spellEnd"/>
            <w:r w:rsidRPr="00767ABF">
              <w:rPr>
                <w:rFonts w:ascii="Arial" w:hAnsi="Arial" w:cs="Arial"/>
                <w:b/>
                <w:sz w:val="20"/>
                <w:szCs w:val="20"/>
              </w:rPr>
              <w:t xml:space="preserve"> Python-3.6.5.tgz</w:t>
            </w:r>
          </w:p>
        </w:tc>
        <w:tc>
          <w:tcPr>
            <w:tcW w:w="6302" w:type="dxa"/>
            <w:tcBorders>
              <w:bottom w:val="single" w:sz="4" w:space="0" w:color="auto"/>
              <w:right w:val="nil"/>
            </w:tcBorders>
            <w:tcMar>
              <w:top w:w="108" w:type="dxa"/>
              <w:bottom w:w="108" w:type="dxa"/>
            </w:tcMar>
          </w:tcPr>
          <w:p w14:paraId="1EF804E8" w14:textId="730CDFC6" w:rsidR="003C5503" w:rsidRPr="00767ABF" w:rsidRDefault="00505B53" w:rsidP="00F5228E">
            <w:pPr>
              <w:pStyle w:val="032TableBodCcopy"/>
              <w:rPr>
                <w:rFonts w:ascii="Arial" w:hAnsi="Arial" w:cs="Arial"/>
                <w:noProof/>
                <w:sz w:val="20"/>
                <w:szCs w:val="20"/>
              </w:rPr>
            </w:pPr>
            <w:r w:rsidRPr="00767ABF">
              <w:rPr>
                <w:rFonts w:ascii="Arial" w:hAnsi="Arial" w:cs="Arial"/>
                <w:noProof/>
                <w:sz w:val="20"/>
                <w:szCs w:val="20"/>
              </w:rPr>
              <w:drawing>
                <wp:inline distT="0" distB="0" distL="0" distR="0" wp14:anchorId="4FF1AA43" wp14:editId="051DA595">
                  <wp:extent cx="3855085" cy="1465580"/>
                  <wp:effectExtent l="0" t="0" r="571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855085" cy="1465580"/>
                          </a:xfrm>
                          <a:prstGeom prst="rect">
                            <a:avLst/>
                          </a:prstGeom>
                        </pic:spPr>
                      </pic:pic>
                    </a:graphicData>
                  </a:graphic>
                </wp:inline>
              </w:drawing>
            </w:r>
          </w:p>
        </w:tc>
      </w:tr>
      <w:tr w:rsidR="00505B53" w:rsidRPr="00767ABF" w14:paraId="3DEA7E57" w14:textId="77777777" w:rsidTr="00BC3FB9">
        <w:trPr>
          <w:trHeight w:val="1134"/>
        </w:trPr>
        <w:tc>
          <w:tcPr>
            <w:tcW w:w="3690" w:type="dxa"/>
            <w:tcBorders>
              <w:left w:val="nil"/>
              <w:bottom w:val="single" w:sz="4" w:space="0" w:color="auto"/>
            </w:tcBorders>
            <w:tcMar>
              <w:top w:w="108" w:type="dxa"/>
              <w:bottom w:w="108" w:type="dxa"/>
            </w:tcMar>
          </w:tcPr>
          <w:p w14:paraId="1CD89A46" w14:textId="2A756E4E" w:rsidR="00505B53" w:rsidRPr="00767ABF" w:rsidRDefault="00BC2AA7" w:rsidP="00E50F3C">
            <w:pPr>
              <w:pStyle w:val="032TableBodCcopy"/>
              <w:numPr>
                <w:ilvl w:val="0"/>
                <w:numId w:val="44"/>
              </w:numPr>
              <w:rPr>
                <w:rFonts w:ascii="Arial" w:hAnsi="Arial" w:cs="Arial"/>
                <w:sz w:val="20"/>
                <w:szCs w:val="20"/>
              </w:rPr>
            </w:pPr>
            <w:r w:rsidRPr="00767ABF">
              <w:rPr>
                <w:rFonts w:ascii="Arial" w:hAnsi="Arial" w:cs="Arial"/>
                <w:sz w:val="20"/>
                <w:szCs w:val="20"/>
              </w:rPr>
              <w:lastRenderedPageBreak/>
              <w:t>Create a folder that will hold the compile</w:t>
            </w:r>
            <w:r w:rsidR="00397600" w:rsidRPr="00767ABF">
              <w:rPr>
                <w:rFonts w:ascii="Arial" w:hAnsi="Arial" w:cs="Arial"/>
                <w:sz w:val="20"/>
                <w:szCs w:val="20"/>
              </w:rPr>
              <w:t>d python files, change into the Python source folder and run the configure script.</w:t>
            </w:r>
          </w:p>
          <w:p w14:paraId="59C3ECD9" w14:textId="77777777" w:rsidR="00BC2AA7" w:rsidRPr="00767ABF" w:rsidRDefault="00BC2AA7" w:rsidP="00BC2AA7">
            <w:pPr>
              <w:pStyle w:val="032TableBodCcopy"/>
              <w:rPr>
                <w:rFonts w:ascii="Arial" w:hAnsi="Arial" w:cs="Arial"/>
                <w:sz w:val="20"/>
                <w:szCs w:val="20"/>
              </w:rPr>
            </w:pPr>
          </w:p>
          <w:p w14:paraId="0BB9C9BB" w14:textId="0E8C8EA7" w:rsidR="00BC2AA7" w:rsidRPr="00767ABF" w:rsidRDefault="00397600" w:rsidP="00BC2AA7">
            <w:pPr>
              <w:pStyle w:val="032TableBodCcopy"/>
              <w:rPr>
                <w:rFonts w:ascii="Arial" w:hAnsi="Arial" w:cs="Arial"/>
                <w:b/>
                <w:sz w:val="20"/>
                <w:szCs w:val="20"/>
              </w:rPr>
            </w:pPr>
            <w:r w:rsidRPr="00767ABF">
              <w:rPr>
                <w:rFonts w:ascii="Arial" w:hAnsi="Arial" w:cs="Arial"/>
                <w:b/>
                <w:sz w:val="20"/>
                <w:szCs w:val="20"/>
              </w:rPr>
              <w:t>m</w:t>
            </w:r>
            <w:r w:rsidR="00BC2AA7" w:rsidRPr="00767ABF">
              <w:rPr>
                <w:rFonts w:ascii="Arial" w:hAnsi="Arial" w:cs="Arial"/>
                <w:b/>
                <w:sz w:val="20"/>
                <w:szCs w:val="20"/>
              </w:rPr>
              <w:t>d python_3_6_5</w:t>
            </w:r>
          </w:p>
          <w:p w14:paraId="41496859" w14:textId="77777777" w:rsidR="00397600" w:rsidRPr="00767ABF" w:rsidRDefault="00397600" w:rsidP="00BC2AA7">
            <w:pPr>
              <w:pStyle w:val="032TableBodCcopy"/>
              <w:rPr>
                <w:rFonts w:ascii="Arial" w:hAnsi="Arial" w:cs="Arial"/>
                <w:b/>
                <w:sz w:val="20"/>
                <w:szCs w:val="20"/>
              </w:rPr>
            </w:pPr>
          </w:p>
          <w:p w14:paraId="19F49872" w14:textId="3834E357" w:rsidR="006F04C1" w:rsidRPr="00767ABF" w:rsidRDefault="006F04C1" w:rsidP="006F04C1">
            <w:pPr>
              <w:rPr>
                <w:rFonts w:ascii="Arial" w:hAnsi="Arial" w:cs="Arial"/>
                <w:b/>
                <w:sz w:val="20"/>
                <w:szCs w:val="20"/>
              </w:rPr>
            </w:pPr>
            <w:r w:rsidRPr="00767ABF">
              <w:rPr>
                <w:rFonts w:ascii="Arial" w:hAnsi="Arial" w:cs="Arial"/>
                <w:b/>
                <w:sz w:val="20"/>
                <w:szCs w:val="20"/>
              </w:rPr>
              <w:t>cd Python-3.6.5</w:t>
            </w:r>
          </w:p>
          <w:p w14:paraId="6002659B" w14:textId="77777777" w:rsidR="00397600" w:rsidRPr="00767ABF" w:rsidRDefault="00397600" w:rsidP="006F04C1">
            <w:pPr>
              <w:rPr>
                <w:rFonts w:ascii="Arial" w:hAnsi="Arial" w:cs="Arial"/>
                <w:b/>
                <w:sz w:val="20"/>
                <w:szCs w:val="20"/>
              </w:rPr>
            </w:pPr>
          </w:p>
          <w:p w14:paraId="614CF997" w14:textId="76157A07" w:rsidR="00E31F27" w:rsidRPr="00767ABF" w:rsidRDefault="00E31F27" w:rsidP="00E31F27">
            <w:pPr>
              <w:rPr>
                <w:rFonts w:ascii="Arial" w:hAnsi="Arial" w:cs="Arial"/>
                <w:b/>
                <w:color w:val="24292E"/>
                <w:sz w:val="20"/>
                <w:szCs w:val="20"/>
              </w:rPr>
            </w:pPr>
            <w:r w:rsidRPr="00767ABF">
              <w:rPr>
                <w:rFonts w:ascii="Arial" w:hAnsi="Arial" w:cs="Arial"/>
                <w:b/>
                <w:sz w:val="20"/>
                <w:szCs w:val="20"/>
              </w:rPr>
              <w:t>./configure --prefix=/</w:t>
            </w:r>
            <w:proofErr w:type="spellStart"/>
            <w:r w:rsidRPr="00767ABF">
              <w:rPr>
                <w:rFonts w:ascii="Arial" w:hAnsi="Arial" w:cs="Arial"/>
                <w:b/>
                <w:sz w:val="20"/>
                <w:szCs w:val="20"/>
              </w:rPr>
              <w:t>usr</w:t>
            </w:r>
            <w:proofErr w:type="spellEnd"/>
            <w:r w:rsidRPr="00767ABF">
              <w:rPr>
                <w:rFonts w:ascii="Arial" w:hAnsi="Arial" w:cs="Arial"/>
                <w:b/>
                <w:sz w:val="20"/>
                <w:szCs w:val="20"/>
              </w:rPr>
              <w:t>/sap/TE1/HDB00/python_3_6_5/ --exec-prefix=/</w:t>
            </w:r>
            <w:proofErr w:type="spellStart"/>
            <w:r w:rsidRPr="00767ABF">
              <w:rPr>
                <w:rFonts w:ascii="Arial" w:hAnsi="Arial" w:cs="Arial"/>
                <w:b/>
                <w:sz w:val="20"/>
                <w:szCs w:val="20"/>
              </w:rPr>
              <w:t>usr</w:t>
            </w:r>
            <w:proofErr w:type="spellEnd"/>
            <w:r w:rsidRPr="00767ABF">
              <w:rPr>
                <w:rFonts w:ascii="Arial" w:hAnsi="Arial" w:cs="Arial"/>
                <w:b/>
                <w:sz w:val="20"/>
                <w:szCs w:val="20"/>
              </w:rPr>
              <w:t>/sap/TE1/HDB00/python_3_6_5/ ; </w:t>
            </w:r>
            <w:r w:rsidRPr="00767ABF">
              <w:rPr>
                <w:rFonts w:ascii="Arial" w:hAnsi="Arial" w:cs="Arial"/>
                <w:b/>
                <w:color w:val="24292E"/>
                <w:sz w:val="20"/>
                <w:szCs w:val="20"/>
              </w:rPr>
              <w:t xml:space="preserve">make -j4 ; make </w:t>
            </w:r>
            <w:proofErr w:type="spellStart"/>
            <w:r w:rsidRPr="00767ABF">
              <w:rPr>
                <w:rFonts w:ascii="Arial" w:hAnsi="Arial" w:cs="Arial"/>
                <w:b/>
                <w:color w:val="24292E"/>
                <w:sz w:val="20"/>
                <w:szCs w:val="20"/>
              </w:rPr>
              <w:t>altinstall</w:t>
            </w:r>
            <w:proofErr w:type="spellEnd"/>
          </w:p>
          <w:p w14:paraId="30F75AA0" w14:textId="1C5C7E2D" w:rsidR="00397600" w:rsidRPr="00767ABF" w:rsidRDefault="00397600" w:rsidP="00E31F27">
            <w:pPr>
              <w:rPr>
                <w:rFonts w:ascii="Arial" w:hAnsi="Arial" w:cs="Arial"/>
                <w:color w:val="24292E"/>
                <w:sz w:val="20"/>
                <w:szCs w:val="20"/>
              </w:rPr>
            </w:pPr>
          </w:p>
          <w:p w14:paraId="1F1CE8E1" w14:textId="6C6738E4" w:rsidR="006F04C1" w:rsidRPr="00767ABF" w:rsidRDefault="00397600" w:rsidP="000D5319">
            <w:pPr>
              <w:rPr>
                <w:rFonts w:ascii="Arial" w:hAnsi="Arial" w:cs="Arial"/>
                <w:sz w:val="20"/>
                <w:szCs w:val="20"/>
              </w:rPr>
            </w:pPr>
            <w:r w:rsidRPr="00767ABF">
              <w:rPr>
                <w:rFonts w:ascii="Arial" w:hAnsi="Arial" w:cs="Arial"/>
                <w:color w:val="24292E"/>
                <w:sz w:val="20"/>
                <w:szCs w:val="20"/>
              </w:rPr>
              <w:t>This will take about 3 minutes to complete.</w:t>
            </w:r>
          </w:p>
        </w:tc>
        <w:tc>
          <w:tcPr>
            <w:tcW w:w="6302" w:type="dxa"/>
            <w:tcBorders>
              <w:bottom w:val="single" w:sz="4" w:space="0" w:color="auto"/>
              <w:right w:val="nil"/>
            </w:tcBorders>
            <w:tcMar>
              <w:top w:w="108" w:type="dxa"/>
              <w:bottom w:w="108" w:type="dxa"/>
            </w:tcMar>
          </w:tcPr>
          <w:p w14:paraId="331EC14D" w14:textId="304A0C7F" w:rsidR="00505B53" w:rsidRPr="00767ABF" w:rsidRDefault="004A4343" w:rsidP="00F5228E">
            <w:pPr>
              <w:pStyle w:val="032TableBodCcopy"/>
              <w:rPr>
                <w:rFonts w:ascii="Arial" w:hAnsi="Arial" w:cs="Arial"/>
                <w:noProof/>
                <w:sz w:val="20"/>
                <w:szCs w:val="20"/>
              </w:rPr>
            </w:pPr>
            <w:r w:rsidRPr="00767ABF">
              <w:rPr>
                <w:rFonts w:ascii="Arial" w:hAnsi="Arial" w:cs="Arial"/>
                <w:noProof/>
                <w:sz w:val="20"/>
                <w:szCs w:val="20"/>
              </w:rPr>
              <w:drawing>
                <wp:inline distT="0" distB="0" distL="0" distR="0" wp14:anchorId="23CE2567" wp14:editId="367D9BE9">
                  <wp:extent cx="3855085" cy="1992630"/>
                  <wp:effectExtent l="0" t="0" r="5715"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855085" cy="1992630"/>
                          </a:xfrm>
                          <a:prstGeom prst="rect">
                            <a:avLst/>
                          </a:prstGeom>
                        </pic:spPr>
                      </pic:pic>
                    </a:graphicData>
                  </a:graphic>
                </wp:inline>
              </w:drawing>
            </w:r>
          </w:p>
        </w:tc>
      </w:tr>
      <w:tr w:rsidR="00564940" w:rsidRPr="00767ABF" w14:paraId="3D1B0F07" w14:textId="77777777" w:rsidTr="00BC3FB9">
        <w:trPr>
          <w:trHeight w:val="1134"/>
        </w:trPr>
        <w:tc>
          <w:tcPr>
            <w:tcW w:w="9992" w:type="dxa"/>
            <w:gridSpan w:val="2"/>
            <w:tcBorders>
              <w:left w:val="nil"/>
              <w:bottom w:val="single" w:sz="4" w:space="0" w:color="auto"/>
              <w:right w:val="nil"/>
            </w:tcBorders>
            <w:tcMar>
              <w:top w:w="108" w:type="dxa"/>
              <w:bottom w:w="108" w:type="dxa"/>
            </w:tcMar>
          </w:tcPr>
          <w:p w14:paraId="17C23217" w14:textId="1E71EBF1" w:rsidR="00AE0F8A" w:rsidRPr="00767ABF" w:rsidRDefault="00AE0F8A" w:rsidP="00AE0F8A">
            <w:pPr>
              <w:rPr>
                <w:rFonts w:ascii="Arial" w:hAnsi="Arial" w:cs="Arial"/>
                <w:sz w:val="20"/>
                <w:szCs w:val="20"/>
              </w:rPr>
            </w:pPr>
            <w:r w:rsidRPr="00767ABF">
              <w:rPr>
                <w:rFonts w:ascii="Arial" w:hAnsi="Arial" w:cs="Arial"/>
                <w:color w:val="24292E"/>
                <w:sz w:val="20"/>
                <w:szCs w:val="20"/>
              </w:rPr>
              <w:t>You should see this</w:t>
            </w:r>
            <w:r w:rsidR="009F3DD3" w:rsidRPr="00767ABF">
              <w:rPr>
                <w:rFonts w:ascii="Arial" w:hAnsi="Arial" w:cs="Arial"/>
                <w:color w:val="24292E"/>
                <w:sz w:val="20"/>
                <w:szCs w:val="20"/>
              </w:rPr>
              <w:t xml:space="preserve"> at the end of the output</w:t>
            </w:r>
            <w:r w:rsidRPr="00767ABF">
              <w:rPr>
                <w:rFonts w:ascii="Arial" w:hAnsi="Arial" w:cs="Arial"/>
                <w:color w:val="24292E"/>
                <w:sz w:val="20"/>
                <w:szCs w:val="20"/>
              </w:rPr>
              <w:t>.</w:t>
            </w:r>
          </w:p>
          <w:p w14:paraId="10085993" w14:textId="77777777" w:rsidR="00AE0F8A" w:rsidRPr="00767ABF" w:rsidRDefault="00AE0F8A" w:rsidP="00AE0F8A">
            <w:pPr>
              <w:rPr>
                <w:rFonts w:ascii="Arial" w:hAnsi="Arial" w:cs="Arial"/>
                <w:sz w:val="20"/>
                <w:szCs w:val="20"/>
              </w:rPr>
            </w:pPr>
          </w:p>
          <w:p w14:paraId="2B611F3D" w14:textId="77777777" w:rsidR="00AE0F8A" w:rsidRPr="00FA41CF" w:rsidRDefault="00AE0F8A" w:rsidP="00AE0F8A">
            <w:pPr>
              <w:rPr>
                <w:rFonts w:ascii="Andale Mono" w:hAnsi="Andale Mono" w:cs="Arial"/>
                <w:b/>
                <w:sz w:val="20"/>
                <w:szCs w:val="20"/>
              </w:rPr>
            </w:pPr>
            <w:r w:rsidRPr="00FA41CF">
              <w:rPr>
                <w:rFonts w:ascii="Andale Mono" w:hAnsi="Andale Mono" w:cs="Arial"/>
                <w:b/>
                <w:color w:val="24292E"/>
                <w:sz w:val="20"/>
                <w:szCs w:val="20"/>
              </w:rPr>
              <w:t>Successfully installed pip-9.0.3 setuptools-39.0.1</w:t>
            </w:r>
          </w:p>
          <w:p w14:paraId="47F841E6" w14:textId="77777777" w:rsidR="00AE0F8A" w:rsidRPr="00767ABF" w:rsidRDefault="00AE0F8A" w:rsidP="00AE0F8A">
            <w:pPr>
              <w:rPr>
                <w:rFonts w:ascii="Arial" w:hAnsi="Arial" w:cs="Arial"/>
                <w:sz w:val="20"/>
                <w:szCs w:val="20"/>
              </w:rPr>
            </w:pPr>
          </w:p>
          <w:p w14:paraId="1A04ED1F" w14:textId="32993680" w:rsidR="00AE0F8A" w:rsidRPr="00767ABF" w:rsidRDefault="00AE0F8A" w:rsidP="00AE0F8A">
            <w:pPr>
              <w:rPr>
                <w:rFonts w:ascii="Arial" w:hAnsi="Arial" w:cs="Arial"/>
                <w:sz w:val="20"/>
                <w:szCs w:val="20"/>
              </w:rPr>
            </w:pPr>
            <w:r w:rsidRPr="00767ABF">
              <w:rPr>
                <w:rFonts w:ascii="Arial" w:hAnsi="Arial" w:cs="Arial"/>
                <w:color w:val="24292E"/>
                <w:sz w:val="20"/>
                <w:szCs w:val="20"/>
              </w:rPr>
              <w:t>In order to perform this compilation, the server must have various development tool packages.  This has already been done in this case, but your server may need to have them installed.  The following is a list for your reference</w:t>
            </w:r>
            <w:r w:rsidR="00E52CD5" w:rsidRPr="00767ABF">
              <w:rPr>
                <w:rFonts w:ascii="Arial" w:hAnsi="Arial" w:cs="Arial"/>
                <w:color w:val="24292E"/>
                <w:sz w:val="20"/>
                <w:szCs w:val="20"/>
              </w:rPr>
              <w:t xml:space="preserve"> based on a </w:t>
            </w:r>
            <w:proofErr w:type="spellStart"/>
            <w:r w:rsidR="00E52CD5" w:rsidRPr="00767ABF">
              <w:rPr>
                <w:rFonts w:ascii="Arial" w:hAnsi="Arial" w:cs="Arial"/>
                <w:color w:val="24292E"/>
                <w:sz w:val="20"/>
                <w:szCs w:val="20"/>
              </w:rPr>
              <w:t>SuSE</w:t>
            </w:r>
            <w:proofErr w:type="spellEnd"/>
            <w:r w:rsidR="00E52CD5" w:rsidRPr="00767ABF">
              <w:rPr>
                <w:rFonts w:ascii="Arial" w:hAnsi="Arial" w:cs="Arial"/>
                <w:color w:val="24292E"/>
                <w:sz w:val="20"/>
                <w:szCs w:val="20"/>
              </w:rPr>
              <w:t xml:space="preserve"> Linux system</w:t>
            </w:r>
            <w:r w:rsidRPr="00767ABF">
              <w:rPr>
                <w:rFonts w:ascii="Arial" w:hAnsi="Arial" w:cs="Arial"/>
                <w:color w:val="24292E"/>
                <w:sz w:val="20"/>
                <w:szCs w:val="20"/>
              </w:rPr>
              <w:t>.</w:t>
            </w:r>
          </w:p>
          <w:p w14:paraId="6B624308" w14:textId="77777777" w:rsidR="00564940" w:rsidRPr="00767ABF" w:rsidRDefault="00564940" w:rsidP="00F5228E">
            <w:pPr>
              <w:pStyle w:val="032TableBodCcopy"/>
              <w:rPr>
                <w:rFonts w:ascii="Arial" w:hAnsi="Arial" w:cs="Arial"/>
                <w:noProof/>
                <w:sz w:val="20"/>
                <w:szCs w:val="20"/>
              </w:rPr>
            </w:pPr>
          </w:p>
          <w:p w14:paraId="1A270D05" w14:textId="77777777" w:rsidR="00AE0F8A" w:rsidRPr="00767ABF" w:rsidRDefault="00AE0F8A" w:rsidP="00AE0F8A">
            <w:pPr>
              <w:rPr>
                <w:rFonts w:ascii="Arial" w:hAnsi="Arial" w:cs="Arial"/>
                <w:sz w:val="20"/>
                <w:szCs w:val="20"/>
              </w:rPr>
            </w:pPr>
            <w:proofErr w:type="spellStart"/>
            <w:r w:rsidRPr="00767ABF">
              <w:rPr>
                <w:rFonts w:ascii="Arial" w:hAnsi="Arial" w:cs="Arial"/>
                <w:i/>
                <w:iCs/>
                <w:color w:val="333333"/>
                <w:sz w:val="20"/>
                <w:szCs w:val="20"/>
              </w:rPr>
              <w:t>zypper</w:t>
            </w:r>
            <w:proofErr w:type="spellEnd"/>
            <w:r w:rsidRPr="00767ABF">
              <w:rPr>
                <w:rFonts w:ascii="Arial" w:hAnsi="Arial" w:cs="Arial"/>
                <w:i/>
                <w:iCs/>
                <w:color w:val="333333"/>
                <w:sz w:val="20"/>
                <w:szCs w:val="20"/>
              </w:rPr>
              <w:t xml:space="preserve"> search -t pattern</w:t>
            </w:r>
          </w:p>
          <w:p w14:paraId="672B4085" w14:textId="77777777" w:rsidR="00AE0F8A" w:rsidRPr="00767ABF" w:rsidRDefault="00AE0F8A" w:rsidP="00AE0F8A">
            <w:pPr>
              <w:rPr>
                <w:rFonts w:ascii="Arial" w:hAnsi="Arial" w:cs="Arial"/>
                <w:sz w:val="20"/>
                <w:szCs w:val="20"/>
              </w:rPr>
            </w:pPr>
            <w:proofErr w:type="spellStart"/>
            <w:r w:rsidRPr="00767ABF">
              <w:rPr>
                <w:rFonts w:ascii="Arial" w:hAnsi="Arial" w:cs="Arial"/>
                <w:i/>
                <w:iCs/>
                <w:color w:val="24292E"/>
                <w:sz w:val="20"/>
                <w:szCs w:val="20"/>
              </w:rPr>
              <w:t>zypper</w:t>
            </w:r>
            <w:proofErr w:type="spellEnd"/>
            <w:r w:rsidRPr="00767ABF">
              <w:rPr>
                <w:rFonts w:ascii="Arial" w:hAnsi="Arial" w:cs="Arial"/>
                <w:i/>
                <w:iCs/>
                <w:color w:val="24292E"/>
                <w:sz w:val="20"/>
                <w:szCs w:val="20"/>
              </w:rPr>
              <w:t xml:space="preserve"> search -t pattern | grep </w:t>
            </w:r>
            <w:proofErr w:type="spellStart"/>
            <w:r w:rsidRPr="00767ABF">
              <w:rPr>
                <w:rFonts w:ascii="Arial" w:hAnsi="Arial" w:cs="Arial"/>
                <w:i/>
                <w:iCs/>
                <w:color w:val="24292E"/>
                <w:sz w:val="20"/>
                <w:szCs w:val="20"/>
              </w:rPr>
              <w:t>Devel</w:t>
            </w:r>
            <w:proofErr w:type="spellEnd"/>
          </w:p>
          <w:p w14:paraId="01572801" w14:textId="77777777" w:rsidR="00AE0F8A" w:rsidRPr="00767ABF" w:rsidRDefault="00AE0F8A" w:rsidP="00AE0F8A">
            <w:pPr>
              <w:rPr>
                <w:rFonts w:ascii="Arial" w:hAnsi="Arial" w:cs="Arial"/>
                <w:sz w:val="20"/>
                <w:szCs w:val="20"/>
              </w:rPr>
            </w:pPr>
          </w:p>
          <w:p w14:paraId="07A6613E" w14:textId="77777777" w:rsidR="00AE0F8A" w:rsidRPr="00767ABF" w:rsidRDefault="00AE0F8A" w:rsidP="00AE0F8A">
            <w:pPr>
              <w:rPr>
                <w:rFonts w:ascii="Arial" w:hAnsi="Arial" w:cs="Arial"/>
                <w:sz w:val="20"/>
                <w:szCs w:val="20"/>
              </w:rPr>
            </w:pPr>
            <w:proofErr w:type="spellStart"/>
            <w:r w:rsidRPr="00767ABF">
              <w:rPr>
                <w:rFonts w:ascii="Arial" w:hAnsi="Arial" w:cs="Arial"/>
                <w:color w:val="24292E"/>
                <w:sz w:val="20"/>
                <w:szCs w:val="20"/>
                <w:bdr w:val="none" w:sz="0" w:space="0" w:color="auto" w:frame="1"/>
              </w:rPr>
              <w:t>zypper</w:t>
            </w:r>
            <w:proofErr w:type="spellEnd"/>
            <w:r w:rsidRPr="00767ABF">
              <w:rPr>
                <w:rFonts w:ascii="Arial" w:hAnsi="Arial" w:cs="Arial"/>
                <w:color w:val="24292E"/>
                <w:sz w:val="20"/>
                <w:szCs w:val="20"/>
                <w:bdr w:val="none" w:sz="0" w:space="0" w:color="auto" w:frame="1"/>
              </w:rPr>
              <w:t xml:space="preserve"> install --type pattern </w:t>
            </w:r>
            <w:r w:rsidRPr="00767ABF">
              <w:rPr>
                <w:rFonts w:ascii="Arial" w:hAnsi="Arial" w:cs="Arial"/>
                <w:sz w:val="20"/>
                <w:szCs w:val="20"/>
                <w:bdr w:val="none" w:sz="0" w:space="0" w:color="auto" w:frame="1"/>
              </w:rPr>
              <w:t>Basis-</w:t>
            </w:r>
            <w:proofErr w:type="spellStart"/>
            <w:r w:rsidRPr="00767ABF">
              <w:rPr>
                <w:rFonts w:ascii="Arial" w:hAnsi="Arial" w:cs="Arial"/>
                <w:sz w:val="20"/>
                <w:szCs w:val="20"/>
                <w:bdr w:val="none" w:sz="0" w:space="0" w:color="auto" w:frame="1"/>
              </w:rPr>
              <w:t>Devel</w:t>
            </w:r>
            <w:proofErr w:type="spellEnd"/>
            <w:r w:rsidRPr="00767ABF">
              <w:rPr>
                <w:rFonts w:ascii="Arial" w:hAnsi="Arial" w:cs="Arial"/>
                <w:b/>
                <w:bCs/>
                <w:color w:val="C33720"/>
                <w:sz w:val="20"/>
                <w:szCs w:val="20"/>
                <w:bdr w:val="none" w:sz="0" w:space="0" w:color="auto" w:frame="1"/>
              </w:rPr>
              <w:t xml:space="preserve"> (182 Packages)</w:t>
            </w:r>
          </w:p>
          <w:p w14:paraId="14ED47D1" w14:textId="77777777" w:rsidR="00AE0F8A" w:rsidRPr="00767ABF" w:rsidRDefault="00AE0F8A" w:rsidP="00AE0F8A">
            <w:pPr>
              <w:rPr>
                <w:rFonts w:ascii="Arial" w:hAnsi="Arial" w:cs="Arial"/>
                <w:sz w:val="20"/>
                <w:szCs w:val="20"/>
              </w:rPr>
            </w:pPr>
          </w:p>
          <w:p w14:paraId="6DE8D60E" w14:textId="77777777" w:rsidR="00AE0F8A" w:rsidRPr="00767ABF" w:rsidRDefault="00AE0F8A" w:rsidP="00AE0F8A">
            <w:pPr>
              <w:rPr>
                <w:rFonts w:ascii="Arial" w:hAnsi="Arial" w:cs="Arial"/>
                <w:sz w:val="20"/>
                <w:szCs w:val="20"/>
              </w:rPr>
            </w:pPr>
            <w:proofErr w:type="spellStart"/>
            <w:r w:rsidRPr="00767ABF">
              <w:rPr>
                <w:rFonts w:ascii="Arial" w:hAnsi="Arial" w:cs="Arial"/>
                <w:sz w:val="20"/>
                <w:szCs w:val="20"/>
              </w:rPr>
              <w:t>zypper</w:t>
            </w:r>
            <w:proofErr w:type="spellEnd"/>
            <w:r w:rsidRPr="00767ABF">
              <w:rPr>
                <w:rFonts w:ascii="Arial" w:hAnsi="Arial" w:cs="Arial"/>
                <w:sz w:val="20"/>
                <w:szCs w:val="20"/>
              </w:rPr>
              <w:t xml:space="preserve"> install </w:t>
            </w:r>
            <w:proofErr w:type="spellStart"/>
            <w:r w:rsidRPr="00767ABF">
              <w:rPr>
                <w:rFonts w:ascii="Arial" w:hAnsi="Arial" w:cs="Arial"/>
                <w:sz w:val="20"/>
                <w:szCs w:val="20"/>
              </w:rPr>
              <w:t>tk-devel</w:t>
            </w:r>
            <w:proofErr w:type="spellEnd"/>
          </w:p>
          <w:p w14:paraId="1868D754" w14:textId="77777777" w:rsidR="00AE0F8A" w:rsidRPr="00767ABF" w:rsidRDefault="00AE0F8A" w:rsidP="00AE0F8A">
            <w:pPr>
              <w:rPr>
                <w:rFonts w:ascii="Arial" w:hAnsi="Arial" w:cs="Arial"/>
                <w:sz w:val="20"/>
                <w:szCs w:val="20"/>
              </w:rPr>
            </w:pPr>
            <w:proofErr w:type="spellStart"/>
            <w:r w:rsidRPr="00767ABF">
              <w:rPr>
                <w:rFonts w:ascii="Arial" w:hAnsi="Arial" w:cs="Arial"/>
                <w:sz w:val="20"/>
                <w:szCs w:val="20"/>
              </w:rPr>
              <w:t>zypper</w:t>
            </w:r>
            <w:proofErr w:type="spellEnd"/>
            <w:r w:rsidRPr="00767ABF">
              <w:rPr>
                <w:rFonts w:ascii="Arial" w:hAnsi="Arial" w:cs="Arial"/>
                <w:sz w:val="20"/>
                <w:szCs w:val="20"/>
              </w:rPr>
              <w:t xml:space="preserve"> install </w:t>
            </w:r>
            <w:proofErr w:type="spellStart"/>
            <w:r w:rsidRPr="00767ABF">
              <w:rPr>
                <w:rFonts w:ascii="Arial" w:hAnsi="Arial" w:cs="Arial"/>
                <w:sz w:val="20"/>
                <w:szCs w:val="20"/>
              </w:rPr>
              <w:t>tcl-devel</w:t>
            </w:r>
            <w:proofErr w:type="spellEnd"/>
          </w:p>
          <w:p w14:paraId="09197388" w14:textId="77777777" w:rsidR="00AE0F8A" w:rsidRPr="00767ABF" w:rsidRDefault="00AE0F8A" w:rsidP="00AE0F8A">
            <w:pPr>
              <w:rPr>
                <w:rFonts w:ascii="Arial" w:hAnsi="Arial" w:cs="Arial"/>
                <w:sz w:val="20"/>
                <w:szCs w:val="20"/>
              </w:rPr>
            </w:pPr>
            <w:proofErr w:type="spellStart"/>
            <w:r w:rsidRPr="00767ABF">
              <w:rPr>
                <w:rFonts w:ascii="Arial" w:hAnsi="Arial" w:cs="Arial"/>
                <w:sz w:val="20"/>
                <w:szCs w:val="20"/>
              </w:rPr>
              <w:t>zypper</w:t>
            </w:r>
            <w:proofErr w:type="spellEnd"/>
            <w:r w:rsidRPr="00767ABF">
              <w:rPr>
                <w:rFonts w:ascii="Arial" w:hAnsi="Arial" w:cs="Arial"/>
                <w:sz w:val="20"/>
                <w:szCs w:val="20"/>
              </w:rPr>
              <w:t xml:space="preserve"> install </w:t>
            </w:r>
            <w:proofErr w:type="spellStart"/>
            <w:r w:rsidRPr="00767ABF">
              <w:rPr>
                <w:rFonts w:ascii="Arial" w:hAnsi="Arial" w:cs="Arial"/>
                <w:sz w:val="20"/>
                <w:szCs w:val="20"/>
              </w:rPr>
              <w:t>libffi-devel</w:t>
            </w:r>
            <w:proofErr w:type="spellEnd"/>
          </w:p>
          <w:p w14:paraId="3071DCDB" w14:textId="77777777" w:rsidR="00AE0F8A" w:rsidRPr="00767ABF" w:rsidRDefault="00AE0F8A" w:rsidP="00AE0F8A">
            <w:pPr>
              <w:rPr>
                <w:rFonts w:ascii="Arial" w:hAnsi="Arial" w:cs="Arial"/>
                <w:sz w:val="20"/>
                <w:szCs w:val="20"/>
              </w:rPr>
            </w:pPr>
            <w:proofErr w:type="spellStart"/>
            <w:r w:rsidRPr="00767ABF">
              <w:rPr>
                <w:rFonts w:ascii="Arial" w:hAnsi="Arial" w:cs="Arial"/>
                <w:sz w:val="20"/>
                <w:szCs w:val="20"/>
              </w:rPr>
              <w:t>zypper</w:t>
            </w:r>
            <w:proofErr w:type="spellEnd"/>
            <w:r w:rsidRPr="00767ABF">
              <w:rPr>
                <w:rFonts w:ascii="Arial" w:hAnsi="Arial" w:cs="Arial"/>
                <w:sz w:val="20"/>
                <w:szCs w:val="20"/>
              </w:rPr>
              <w:t xml:space="preserve"> install </w:t>
            </w:r>
            <w:proofErr w:type="spellStart"/>
            <w:r w:rsidRPr="00767ABF">
              <w:rPr>
                <w:rFonts w:ascii="Arial" w:hAnsi="Arial" w:cs="Arial"/>
                <w:sz w:val="20"/>
                <w:szCs w:val="20"/>
              </w:rPr>
              <w:t>openssl-devel</w:t>
            </w:r>
            <w:proofErr w:type="spellEnd"/>
          </w:p>
          <w:p w14:paraId="1B329D18" w14:textId="77777777" w:rsidR="00AE0F8A" w:rsidRPr="00767ABF" w:rsidRDefault="00AE0F8A" w:rsidP="00AE0F8A">
            <w:pPr>
              <w:rPr>
                <w:rFonts w:ascii="Arial" w:hAnsi="Arial" w:cs="Arial"/>
                <w:sz w:val="20"/>
                <w:szCs w:val="20"/>
              </w:rPr>
            </w:pPr>
            <w:proofErr w:type="spellStart"/>
            <w:r w:rsidRPr="00767ABF">
              <w:rPr>
                <w:rFonts w:ascii="Arial" w:hAnsi="Arial" w:cs="Arial"/>
                <w:sz w:val="20"/>
                <w:szCs w:val="20"/>
              </w:rPr>
              <w:t>zypper</w:t>
            </w:r>
            <w:proofErr w:type="spellEnd"/>
            <w:r w:rsidRPr="00767ABF">
              <w:rPr>
                <w:rFonts w:ascii="Arial" w:hAnsi="Arial" w:cs="Arial"/>
                <w:sz w:val="20"/>
                <w:szCs w:val="20"/>
              </w:rPr>
              <w:t xml:space="preserve"> install </w:t>
            </w:r>
            <w:proofErr w:type="spellStart"/>
            <w:r w:rsidRPr="00767ABF">
              <w:rPr>
                <w:rFonts w:ascii="Arial" w:hAnsi="Arial" w:cs="Arial"/>
                <w:sz w:val="20"/>
                <w:szCs w:val="20"/>
              </w:rPr>
              <w:t>readline-devel</w:t>
            </w:r>
            <w:proofErr w:type="spellEnd"/>
          </w:p>
          <w:p w14:paraId="7FC16BE5" w14:textId="77777777" w:rsidR="00AE0F8A" w:rsidRPr="00767ABF" w:rsidRDefault="00AE0F8A" w:rsidP="00AE0F8A">
            <w:pPr>
              <w:rPr>
                <w:rFonts w:ascii="Arial" w:hAnsi="Arial" w:cs="Arial"/>
                <w:sz w:val="20"/>
                <w:szCs w:val="20"/>
              </w:rPr>
            </w:pPr>
            <w:proofErr w:type="spellStart"/>
            <w:r w:rsidRPr="00767ABF">
              <w:rPr>
                <w:rFonts w:ascii="Arial" w:hAnsi="Arial" w:cs="Arial"/>
                <w:sz w:val="20"/>
                <w:szCs w:val="20"/>
              </w:rPr>
              <w:t>zypper</w:t>
            </w:r>
            <w:proofErr w:type="spellEnd"/>
            <w:r w:rsidRPr="00767ABF">
              <w:rPr>
                <w:rFonts w:ascii="Arial" w:hAnsi="Arial" w:cs="Arial"/>
                <w:sz w:val="20"/>
                <w:szCs w:val="20"/>
              </w:rPr>
              <w:t xml:space="preserve"> install sqlite3-devel</w:t>
            </w:r>
          </w:p>
          <w:p w14:paraId="3A5529A7" w14:textId="77777777" w:rsidR="00AE0F8A" w:rsidRPr="00767ABF" w:rsidRDefault="00AE0F8A" w:rsidP="00AE0F8A">
            <w:pPr>
              <w:rPr>
                <w:rFonts w:ascii="Arial" w:hAnsi="Arial" w:cs="Arial"/>
                <w:sz w:val="20"/>
                <w:szCs w:val="20"/>
              </w:rPr>
            </w:pPr>
            <w:proofErr w:type="spellStart"/>
            <w:r w:rsidRPr="00767ABF">
              <w:rPr>
                <w:rFonts w:ascii="Arial" w:hAnsi="Arial" w:cs="Arial"/>
                <w:sz w:val="20"/>
                <w:szCs w:val="20"/>
              </w:rPr>
              <w:t>zypper</w:t>
            </w:r>
            <w:proofErr w:type="spellEnd"/>
            <w:r w:rsidRPr="00767ABF">
              <w:rPr>
                <w:rFonts w:ascii="Arial" w:hAnsi="Arial" w:cs="Arial"/>
                <w:sz w:val="20"/>
                <w:szCs w:val="20"/>
              </w:rPr>
              <w:t xml:space="preserve"> install </w:t>
            </w:r>
            <w:proofErr w:type="spellStart"/>
            <w:r w:rsidRPr="00767ABF">
              <w:rPr>
                <w:rFonts w:ascii="Arial" w:hAnsi="Arial" w:cs="Arial"/>
                <w:sz w:val="20"/>
                <w:szCs w:val="20"/>
              </w:rPr>
              <w:t>ncurses-devel</w:t>
            </w:r>
            <w:proofErr w:type="spellEnd"/>
          </w:p>
          <w:p w14:paraId="702BB013" w14:textId="77777777" w:rsidR="00AE0F8A" w:rsidRPr="00767ABF" w:rsidRDefault="00AE0F8A" w:rsidP="00AE0F8A">
            <w:pPr>
              <w:rPr>
                <w:rFonts w:ascii="Arial" w:hAnsi="Arial" w:cs="Arial"/>
                <w:sz w:val="20"/>
                <w:szCs w:val="20"/>
              </w:rPr>
            </w:pPr>
            <w:proofErr w:type="spellStart"/>
            <w:r w:rsidRPr="00767ABF">
              <w:rPr>
                <w:rFonts w:ascii="Arial" w:hAnsi="Arial" w:cs="Arial"/>
                <w:sz w:val="20"/>
                <w:szCs w:val="20"/>
              </w:rPr>
              <w:t>zypper</w:t>
            </w:r>
            <w:proofErr w:type="spellEnd"/>
            <w:r w:rsidRPr="00767ABF">
              <w:rPr>
                <w:rFonts w:ascii="Arial" w:hAnsi="Arial" w:cs="Arial"/>
                <w:sz w:val="20"/>
                <w:szCs w:val="20"/>
              </w:rPr>
              <w:t xml:space="preserve"> install </w:t>
            </w:r>
            <w:proofErr w:type="spellStart"/>
            <w:r w:rsidRPr="00767ABF">
              <w:rPr>
                <w:rFonts w:ascii="Arial" w:hAnsi="Arial" w:cs="Arial"/>
                <w:sz w:val="20"/>
                <w:szCs w:val="20"/>
              </w:rPr>
              <w:t>xz-devel</w:t>
            </w:r>
            <w:proofErr w:type="spellEnd"/>
          </w:p>
          <w:p w14:paraId="570EC2E2" w14:textId="77777777" w:rsidR="00AE0F8A" w:rsidRPr="00767ABF" w:rsidRDefault="00AE0F8A" w:rsidP="00AE0F8A">
            <w:pPr>
              <w:rPr>
                <w:rFonts w:ascii="Arial" w:hAnsi="Arial" w:cs="Arial"/>
                <w:sz w:val="20"/>
                <w:szCs w:val="20"/>
              </w:rPr>
            </w:pPr>
            <w:proofErr w:type="spellStart"/>
            <w:r w:rsidRPr="00767ABF">
              <w:rPr>
                <w:rFonts w:ascii="Arial" w:hAnsi="Arial" w:cs="Arial"/>
                <w:sz w:val="20"/>
                <w:szCs w:val="20"/>
              </w:rPr>
              <w:t>zypper</w:t>
            </w:r>
            <w:proofErr w:type="spellEnd"/>
            <w:r w:rsidRPr="00767ABF">
              <w:rPr>
                <w:rFonts w:ascii="Arial" w:hAnsi="Arial" w:cs="Arial"/>
                <w:sz w:val="20"/>
                <w:szCs w:val="20"/>
              </w:rPr>
              <w:t xml:space="preserve"> install </w:t>
            </w:r>
            <w:proofErr w:type="spellStart"/>
            <w:r w:rsidRPr="00767ABF">
              <w:rPr>
                <w:rFonts w:ascii="Arial" w:hAnsi="Arial" w:cs="Arial"/>
                <w:sz w:val="20"/>
                <w:szCs w:val="20"/>
              </w:rPr>
              <w:t>zlib-devel</w:t>
            </w:r>
            <w:proofErr w:type="spellEnd"/>
          </w:p>
          <w:p w14:paraId="29EA4EEE" w14:textId="77777777" w:rsidR="00AE0F8A" w:rsidRPr="00767ABF" w:rsidRDefault="00AE0F8A" w:rsidP="00F5228E">
            <w:pPr>
              <w:pStyle w:val="032TableBodCcopy"/>
              <w:rPr>
                <w:rFonts w:ascii="Arial" w:hAnsi="Arial" w:cs="Arial"/>
                <w:noProof/>
                <w:sz w:val="20"/>
                <w:szCs w:val="20"/>
              </w:rPr>
            </w:pPr>
          </w:p>
          <w:p w14:paraId="3FDA8487" w14:textId="3D533E76" w:rsidR="00693F59" w:rsidRPr="00767ABF" w:rsidRDefault="00693F59" w:rsidP="00F5228E">
            <w:pPr>
              <w:pStyle w:val="032TableBodCcopy"/>
              <w:rPr>
                <w:rFonts w:ascii="Arial" w:hAnsi="Arial" w:cs="Arial"/>
                <w:noProof/>
                <w:sz w:val="20"/>
                <w:szCs w:val="20"/>
              </w:rPr>
            </w:pPr>
            <w:r w:rsidRPr="00767ABF">
              <w:rPr>
                <w:rFonts w:ascii="Arial" w:hAnsi="Arial" w:cs="Arial"/>
                <w:noProof/>
                <w:sz w:val="20"/>
                <w:szCs w:val="20"/>
              </w:rPr>
              <w:t>The compilation left versions of the executabules with version numbers.  Most tools expect the binaries to not have them.  We’ll fix this by creating some symbolic links to unversioned names.</w:t>
            </w:r>
          </w:p>
        </w:tc>
      </w:tr>
    </w:tbl>
    <w:p w14:paraId="729C4014" w14:textId="77777777" w:rsidR="00F62A7A" w:rsidRDefault="00F62A7A">
      <w:r>
        <w:br w:type="page"/>
      </w:r>
    </w:p>
    <w:tbl>
      <w:tblPr>
        <w:tblStyle w:val="TableGrid"/>
        <w:tblW w:w="9992" w:type="dxa"/>
        <w:tblInd w:w="90" w:type="dxa"/>
        <w:tblLayout w:type="fixed"/>
        <w:tblCellMar>
          <w:left w:w="0" w:type="dxa"/>
          <w:right w:w="0" w:type="dxa"/>
        </w:tblCellMar>
        <w:tblLook w:val="04A0" w:firstRow="1" w:lastRow="0" w:firstColumn="1" w:lastColumn="0" w:noHBand="0" w:noVBand="1"/>
      </w:tblPr>
      <w:tblGrid>
        <w:gridCol w:w="3690"/>
        <w:gridCol w:w="6302"/>
      </w:tblGrid>
      <w:tr w:rsidR="000D5319" w:rsidRPr="00767ABF" w14:paraId="6FC35763" w14:textId="77777777" w:rsidTr="00BC3FB9">
        <w:trPr>
          <w:trHeight w:val="1134"/>
        </w:trPr>
        <w:tc>
          <w:tcPr>
            <w:tcW w:w="3690" w:type="dxa"/>
            <w:tcBorders>
              <w:left w:val="nil"/>
              <w:bottom w:val="single" w:sz="4" w:space="0" w:color="auto"/>
            </w:tcBorders>
            <w:tcMar>
              <w:top w:w="108" w:type="dxa"/>
              <w:bottom w:w="108" w:type="dxa"/>
            </w:tcMar>
          </w:tcPr>
          <w:p w14:paraId="5A3DAB2D" w14:textId="5498525B" w:rsidR="000D5319" w:rsidRPr="00767ABF" w:rsidRDefault="00693F59" w:rsidP="00E50F3C">
            <w:pPr>
              <w:pStyle w:val="032TableBodCcopy"/>
              <w:numPr>
                <w:ilvl w:val="0"/>
                <w:numId w:val="44"/>
              </w:numPr>
              <w:rPr>
                <w:rFonts w:ascii="Arial" w:hAnsi="Arial" w:cs="Arial"/>
                <w:sz w:val="20"/>
                <w:szCs w:val="20"/>
              </w:rPr>
            </w:pPr>
            <w:r w:rsidRPr="00767ABF">
              <w:rPr>
                <w:rFonts w:ascii="Arial" w:hAnsi="Arial" w:cs="Arial"/>
                <w:sz w:val="20"/>
                <w:szCs w:val="20"/>
              </w:rPr>
              <w:lastRenderedPageBreak/>
              <w:t>Change into our python target directory and create the following symbolic links.</w:t>
            </w:r>
          </w:p>
          <w:p w14:paraId="5104D741" w14:textId="77777777" w:rsidR="00693F59" w:rsidRPr="00767ABF" w:rsidRDefault="00693F59" w:rsidP="00693F59">
            <w:pPr>
              <w:pStyle w:val="032TableBodCcopy"/>
              <w:rPr>
                <w:rFonts w:ascii="Arial" w:hAnsi="Arial" w:cs="Arial"/>
                <w:sz w:val="20"/>
                <w:szCs w:val="20"/>
              </w:rPr>
            </w:pPr>
          </w:p>
          <w:p w14:paraId="7C013652" w14:textId="77777777" w:rsidR="002A2F62" w:rsidRPr="00767ABF" w:rsidRDefault="002A2F62" w:rsidP="002A2F62">
            <w:pPr>
              <w:rPr>
                <w:rFonts w:ascii="Arial" w:hAnsi="Arial" w:cs="Arial"/>
                <w:b/>
                <w:sz w:val="20"/>
                <w:szCs w:val="20"/>
              </w:rPr>
            </w:pPr>
            <w:r w:rsidRPr="00767ABF">
              <w:rPr>
                <w:rFonts w:ascii="Arial" w:hAnsi="Arial" w:cs="Arial"/>
                <w:b/>
                <w:color w:val="24292E"/>
                <w:sz w:val="20"/>
                <w:szCs w:val="20"/>
              </w:rPr>
              <w:t>cd ../python_3_6_5/bin</w:t>
            </w:r>
          </w:p>
          <w:p w14:paraId="558DE358" w14:textId="77777777" w:rsidR="002A2F62" w:rsidRPr="00767ABF" w:rsidRDefault="002A2F62" w:rsidP="002A2F62">
            <w:pPr>
              <w:rPr>
                <w:rFonts w:ascii="Arial" w:hAnsi="Arial" w:cs="Arial"/>
                <w:sz w:val="20"/>
                <w:szCs w:val="20"/>
              </w:rPr>
            </w:pPr>
          </w:p>
          <w:p w14:paraId="0812ABA9" w14:textId="77777777" w:rsidR="009122BF" w:rsidRPr="00767ABF" w:rsidRDefault="009122BF" w:rsidP="009122BF">
            <w:pPr>
              <w:rPr>
                <w:rFonts w:ascii="Arial" w:hAnsi="Arial" w:cs="Arial"/>
                <w:b/>
                <w:sz w:val="20"/>
                <w:szCs w:val="20"/>
              </w:rPr>
            </w:pPr>
            <w:r w:rsidRPr="00767ABF">
              <w:rPr>
                <w:rFonts w:ascii="Arial" w:hAnsi="Arial" w:cs="Arial"/>
                <w:b/>
                <w:sz w:val="20"/>
                <w:szCs w:val="20"/>
              </w:rPr>
              <w:t xml:space="preserve">ln -s easy_install-3.6 </w:t>
            </w:r>
            <w:proofErr w:type="spellStart"/>
            <w:r w:rsidRPr="00767ABF">
              <w:rPr>
                <w:rFonts w:ascii="Arial" w:hAnsi="Arial" w:cs="Arial"/>
                <w:b/>
                <w:sz w:val="20"/>
                <w:szCs w:val="20"/>
              </w:rPr>
              <w:t>easy_install</w:t>
            </w:r>
            <w:proofErr w:type="spellEnd"/>
          </w:p>
          <w:p w14:paraId="4F5036CE" w14:textId="77777777" w:rsidR="009122BF" w:rsidRPr="00767ABF" w:rsidRDefault="009122BF" w:rsidP="009122BF">
            <w:pPr>
              <w:rPr>
                <w:rFonts w:ascii="Arial" w:hAnsi="Arial" w:cs="Arial"/>
                <w:b/>
                <w:sz w:val="20"/>
                <w:szCs w:val="20"/>
              </w:rPr>
            </w:pPr>
            <w:r w:rsidRPr="00767ABF">
              <w:rPr>
                <w:rFonts w:ascii="Arial" w:hAnsi="Arial" w:cs="Arial"/>
                <w:b/>
                <w:sz w:val="20"/>
                <w:szCs w:val="20"/>
              </w:rPr>
              <w:t>ln -s pip3.6 pip</w:t>
            </w:r>
          </w:p>
          <w:p w14:paraId="53535074" w14:textId="77777777" w:rsidR="009122BF" w:rsidRPr="00767ABF" w:rsidRDefault="009122BF" w:rsidP="009122BF">
            <w:pPr>
              <w:rPr>
                <w:rFonts w:ascii="Arial" w:hAnsi="Arial" w:cs="Arial"/>
                <w:b/>
                <w:sz w:val="20"/>
                <w:szCs w:val="20"/>
              </w:rPr>
            </w:pPr>
            <w:r w:rsidRPr="00767ABF">
              <w:rPr>
                <w:rFonts w:ascii="Arial" w:hAnsi="Arial" w:cs="Arial"/>
                <w:b/>
                <w:sz w:val="20"/>
                <w:szCs w:val="20"/>
              </w:rPr>
              <w:t xml:space="preserve">ln -s pydoc3.6 </w:t>
            </w:r>
            <w:proofErr w:type="spellStart"/>
            <w:r w:rsidRPr="00767ABF">
              <w:rPr>
                <w:rFonts w:ascii="Arial" w:hAnsi="Arial" w:cs="Arial"/>
                <w:b/>
                <w:sz w:val="20"/>
                <w:szCs w:val="20"/>
              </w:rPr>
              <w:t>pydoc</w:t>
            </w:r>
            <w:proofErr w:type="spellEnd"/>
          </w:p>
          <w:p w14:paraId="3E426741" w14:textId="77777777" w:rsidR="009122BF" w:rsidRPr="00767ABF" w:rsidRDefault="009122BF" w:rsidP="009122BF">
            <w:pPr>
              <w:rPr>
                <w:rFonts w:ascii="Arial" w:hAnsi="Arial" w:cs="Arial"/>
                <w:b/>
                <w:sz w:val="20"/>
                <w:szCs w:val="20"/>
              </w:rPr>
            </w:pPr>
            <w:r w:rsidRPr="00767ABF">
              <w:rPr>
                <w:rFonts w:ascii="Arial" w:hAnsi="Arial" w:cs="Arial"/>
                <w:b/>
                <w:sz w:val="20"/>
                <w:szCs w:val="20"/>
              </w:rPr>
              <w:t>ln -s python3.6 python</w:t>
            </w:r>
          </w:p>
          <w:p w14:paraId="147FFEC9" w14:textId="77777777" w:rsidR="009122BF" w:rsidRPr="00767ABF" w:rsidRDefault="009122BF" w:rsidP="009122BF">
            <w:pPr>
              <w:rPr>
                <w:rFonts w:ascii="Arial" w:hAnsi="Arial" w:cs="Arial"/>
                <w:b/>
                <w:sz w:val="20"/>
                <w:szCs w:val="20"/>
              </w:rPr>
            </w:pPr>
            <w:r w:rsidRPr="00767ABF">
              <w:rPr>
                <w:rFonts w:ascii="Arial" w:hAnsi="Arial" w:cs="Arial"/>
                <w:b/>
                <w:sz w:val="20"/>
                <w:szCs w:val="20"/>
              </w:rPr>
              <w:t xml:space="preserve">ln -s pyvenv-3.6 </w:t>
            </w:r>
            <w:proofErr w:type="spellStart"/>
            <w:r w:rsidRPr="00767ABF">
              <w:rPr>
                <w:rFonts w:ascii="Arial" w:hAnsi="Arial" w:cs="Arial"/>
                <w:b/>
                <w:sz w:val="20"/>
                <w:szCs w:val="20"/>
              </w:rPr>
              <w:t>pyvenv</w:t>
            </w:r>
            <w:proofErr w:type="spellEnd"/>
          </w:p>
          <w:p w14:paraId="70A35D76" w14:textId="0ADCBB29" w:rsidR="00693F59" w:rsidRPr="00767ABF" w:rsidRDefault="00693F59" w:rsidP="00693F59">
            <w:pPr>
              <w:pStyle w:val="032TableBodCcopy"/>
              <w:rPr>
                <w:rFonts w:ascii="Arial" w:hAnsi="Arial" w:cs="Arial"/>
                <w:sz w:val="20"/>
                <w:szCs w:val="20"/>
              </w:rPr>
            </w:pPr>
          </w:p>
        </w:tc>
        <w:tc>
          <w:tcPr>
            <w:tcW w:w="6302" w:type="dxa"/>
            <w:tcBorders>
              <w:bottom w:val="single" w:sz="4" w:space="0" w:color="auto"/>
              <w:right w:val="nil"/>
            </w:tcBorders>
            <w:tcMar>
              <w:top w:w="108" w:type="dxa"/>
              <w:bottom w:w="108" w:type="dxa"/>
            </w:tcMar>
          </w:tcPr>
          <w:p w14:paraId="46456869" w14:textId="5428A276" w:rsidR="000D5319" w:rsidRPr="00767ABF" w:rsidRDefault="00D5675A" w:rsidP="00F5228E">
            <w:pPr>
              <w:pStyle w:val="032TableBodCcopy"/>
              <w:rPr>
                <w:rFonts w:ascii="Arial" w:hAnsi="Arial" w:cs="Arial"/>
                <w:noProof/>
                <w:sz w:val="20"/>
                <w:szCs w:val="20"/>
              </w:rPr>
            </w:pPr>
            <w:r w:rsidRPr="00767ABF">
              <w:rPr>
                <w:rFonts w:ascii="Arial" w:hAnsi="Arial" w:cs="Arial"/>
                <w:noProof/>
                <w:sz w:val="20"/>
                <w:szCs w:val="20"/>
              </w:rPr>
              <w:drawing>
                <wp:inline distT="0" distB="0" distL="0" distR="0" wp14:anchorId="35ED6960" wp14:editId="6FF05FEA">
                  <wp:extent cx="3855085" cy="1168400"/>
                  <wp:effectExtent l="0" t="0" r="571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855085" cy="1168400"/>
                          </a:xfrm>
                          <a:prstGeom prst="rect">
                            <a:avLst/>
                          </a:prstGeom>
                        </pic:spPr>
                      </pic:pic>
                    </a:graphicData>
                  </a:graphic>
                </wp:inline>
              </w:drawing>
            </w:r>
          </w:p>
        </w:tc>
      </w:tr>
      <w:tr w:rsidR="006A27F4" w:rsidRPr="00767ABF" w14:paraId="6FDAFA88" w14:textId="77777777" w:rsidTr="00BC3FB9">
        <w:trPr>
          <w:trHeight w:val="1134"/>
        </w:trPr>
        <w:tc>
          <w:tcPr>
            <w:tcW w:w="3690" w:type="dxa"/>
            <w:tcBorders>
              <w:left w:val="nil"/>
              <w:bottom w:val="single" w:sz="4" w:space="0" w:color="auto"/>
            </w:tcBorders>
            <w:tcMar>
              <w:top w:w="108" w:type="dxa"/>
              <w:bottom w:w="108" w:type="dxa"/>
            </w:tcMar>
          </w:tcPr>
          <w:p w14:paraId="60CFB79E" w14:textId="77777777" w:rsidR="004C59C7" w:rsidRPr="00767ABF" w:rsidRDefault="004C59C7" w:rsidP="004C59C7">
            <w:pPr>
              <w:pStyle w:val="ListParagraph"/>
              <w:numPr>
                <w:ilvl w:val="0"/>
                <w:numId w:val="44"/>
              </w:numPr>
              <w:rPr>
                <w:rFonts w:ascii="Arial" w:hAnsi="Arial" w:cs="Arial"/>
                <w:sz w:val="20"/>
                <w:szCs w:val="20"/>
              </w:rPr>
            </w:pPr>
            <w:r w:rsidRPr="00767ABF">
              <w:rPr>
                <w:rFonts w:ascii="Arial" w:hAnsi="Arial" w:cs="Arial"/>
                <w:sz w:val="20"/>
                <w:szCs w:val="20"/>
                <w:shd w:val="clear" w:color="auto" w:fill="FFFFFF"/>
              </w:rPr>
              <w:t>Now that python has been prepared, install it into the system as a runtime.</w:t>
            </w:r>
          </w:p>
          <w:p w14:paraId="1BC41665" w14:textId="77777777" w:rsidR="004C59C7" w:rsidRPr="00767ABF" w:rsidRDefault="004C59C7" w:rsidP="004C59C7">
            <w:pPr>
              <w:rPr>
                <w:rFonts w:ascii="Arial" w:hAnsi="Arial" w:cs="Arial"/>
                <w:sz w:val="20"/>
                <w:szCs w:val="20"/>
              </w:rPr>
            </w:pPr>
          </w:p>
          <w:p w14:paraId="7AE1A998" w14:textId="77777777" w:rsidR="005663DD" w:rsidRPr="00767ABF" w:rsidRDefault="005663DD" w:rsidP="005663DD">
            <w:pPr>
              <w:rPr>
                <w:rFonts w:ascii="Arial" w:hAnsi="Arial" w:cs="Arial"/>
                <w:b/>
                <w:sz w:val="20"/>
                <w:szCs w:val="20"/>
              </w:rPr>
            </w:pPr>
            <w:proofErr w:type="spellStart"/>
            <w:r w:rsidRPr="00767ABF">
              <w:rPr>
                <w:rFonts w:ascii="Arial" w:hAnsi="Arial" w:cs="Arial"/>
                <w:b/>
                <w:sz w:val="20"/>
                <w:szCs w:val="20"/>
              </w:rPr>
              <w:t>xs</w:t>
            </w:r>
            <w:proofErr w:type="spellEnd"/>
            <w:r w:rsidRPr="00767ABF">
              <w:rPr>
                <w:rFonts w:ascii="Arial" w:hAnsi="Arial" w:cs="Arial"/>
                <w:b/>
                <w:sz w:val="20"/>
                <w:szCs w:val="20"/>
              </w:rPr>
              <w:t xml:space="preserve"> create-</w:t>
            </w:r>
            <w:r w:rsidRPr="00767ABF">
              <w:rPr>
                <w:rFonts w:ascii="Arial" w:hAnsi="Arial" w:cs="Arial"/>
                <w:b/>
                <w:bCs/>
                <w:color w:val="000000" w:themeColor="text1"/>
                <w:sz w:val="20"/>
                <w:szCs w:val="20"/>
              </w:rPr>
              <w:t>runtime</w:t>
            </w:r>
            <w:r w:rsidRPr="00767ABF">
              <w:rPr>
                <w:rFonts w:ascii="Arial" w:hAnsi="Arial" w:cs="Arial"/>
                <w:b/>
                <w:color w:val="000000" w:themeColor="text1"/>
                <w:sz w:val="20"/>
                <w:szCs w:val="20"/>
              </w:rPr>
              <w:t xml:space="preserve"> </w:t>
            </w:r>
            <w:r w:rsidRPr="00767ABF">
              <w:rPr>
                <w:rFonts w:ascii="Arial" w:hAnsi="Arial" w:cs="Arial"/>
                <w:b/>
                <w:sz w:val="20"/>
                <w:szCs w:val="20"/>
              </w:rPr>
              <w:t>-p /</w:t>
            </w:r>
            <w:proofErr w:type="spellStart"/>
            <w:r w:rsidRPr="00767ABF">
              <w:rPr>
                <w:rFonts w:ascii="Arial" w:hAnsi="Arial" w:cs="Arial"/>
                <w:b/>
                <w:sz w:val="20"/>
                <w:szCs w:val="20"/>
              </w:rPr>
              <w:t>usr</w:t>
            </w:r>
            <w:proofErr w:type="spellEnd"/>
            <w:r w:rsidRPr="00767ABF">
              <w:rPr>
                <w:rFonts w:ascii="Arial" w:hAnsi="Arial" w:cs="Arial"/>
                <w:b/>
                <w:sz w:val="20"/>
                <w:szCs w:val="20"/>
              </w:rPr>
              <w:t>/sap/TE1/HDB00/python_3_6_5/</w:t>
            </w:r>
          </w:p>
          <w:p w14:paraId="0A5A4B10" w14:textId="77777777" w:rsidR="006A27F4" w:rsidRPr="00767ABF" w:rsidRDefault="006A27F4" w:rsidP="008D7F0D">
            <w:pPr>
              <w:pStyle w:val="032TableBodCcopy"/>
              <w:rPr>
                <w:rFonts w:ascii="Arial" w:hAnsi="Arial" w:cs="Arial"/>
                <w:sz w:val="20"/>
                <w:szCs w:val="20"/>
              </w:rPr>
            </w:pPr>
          </w:p>
        </w:tc>
        <w:tc>
          <w:tcPr>
            <w:tcW w:w="6302" w:type="dxa"/>
            <w:tcBorders>
              <w:bottom w:val="single" w:sz="4" w:space="0" w:color="auto"/>
              <w:right w:val="nil"/>
            </w:tcBorders>
            <w:tcMar>
              <w:top w:w="108" w:type="dxa"/>
              <w:bottom w:w="108" w:type="dxa"/>
            </w:tcMar>
          </w:tcPr>
          <w:p w14:paraId="44FE6E51" w14:textId="12F580D8" w:rsidR="006A27F4" w:rsidRPr="00767ABF" w:rsidRDefault="003B3540" w:rsidP="00F5228E">
            <w:pPr>
              <w:pStyle w:val="032TableBodCcopy"/>
              <w:rPr>
                <w:rFonts w:ascii="Arial" w:hAnsi="Arial" w:cs="Arial"/>
                <w:noProof/>
                <w:sz w:val="20"/>
                <w:szCs w:val="20"/>
              </w:rPr>
            </w:pPr>
            <w:r w:rsidRPr="00767ABF">
              <w:rPr>
                <w:rFonts w:ascii="Arial" w:hAnsi="Arial" w:cs="Arial"/>
                <w:noProof/>
                <w:sz w:val="20"/>
                <w:szCs w:val="20"/>
              </w:rPr>
              <w:drawing>
                <wp:inline distT="0" distB="0" distL="0" distR="0" wp14:anchorId="6F5C873A" wp14:editId="4BBCB514">
                  <wp:extent cx="3855085" cy="1997075"/>
                  <wp:effectExtent l="0" t="0" r="571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855085" cy="1997075"/>
                          </a:xfrm>
                          <a:prstGeom prst="rect">
                            <a:avLst/>
                          </a:prstGeom>
                        </pic:spPr>
                      </pic:pic>
                    </a:graphicData>
                  </a:graphic>
                </wp:inline>
              </w:drawing>
            </w:r>
          </w:p>
        </w:tc>
      </w:tr>
      <w:tr w:rsidR="00D70E4A" w:rsidRPr="00767ABF" w14:paraId="7DD7FAB9" w14:textId="77777777" w:rsidTr="00BC3FB9">
        <w:trPr>
          <w:trHeight w:val="1134"/>
        </w:trPr>
        <w:tc>
          <w:tcPr>
            <w:tcW w:w="9992" w:type="dxa"/>
            <w:gridSpan w:val="2"/>
            <w:tcBorders>
              <w:left w:val="nil"/>
              <w:right w:val="nil"/>
            </w:tcBorders>
            <w:tcMar>
              <w:top w:w="108" w:type="dxa"/>
              <w:bottom w:w="108" w:type="dxa"/>
            </w:tcMar>
          </w:tcPr>
          <w:p w14:paraId="2CC4A069" w14:textId="1EBF2B44" w:rsidR="00F62A7A" w:rsidRDefault="00F62A7A" w:rsidP="00726FC1">
            <w:pPr>
              <w:pStyle w:val="032TableBodCcopy"/>
              <w:rPr>
                <w:rFonts w:ascii="Arial" w:hAnsi="Arial" w:cs="Arial"/>
                <w:noProof/>
                <w:sz w:val="20"/>
                <w:szCs w:val="20"/>
              </w:rPr>
            </w:pPr>
            <w:r w:rsidRPr="00F62A7A">
              <w:rPr>
                <w:rFonts w:ascii="Arial" w:hAnsi="Arial" w:cs="Arial"/>
                <w:noProof/>
                <w:sz w:val="20"/>
                <w:szCs w:val="20"/>
                <w:highlight w:val="yellow"/>
              </w:rPr>
              <w:t>For the p</w:t>
            </w:r>
            <w:r>
              <w:rPr>
                <w:rFonts w:ascii="Arial" w:hAnsi="Arial" w:cs="Arial"/>
                <w:noProof/>
                <w:sz w:val="20"/>
                <w:szCs w:val="20"/>
                <w:highlight w:val="yellow"/>
              </w:rPr>
              <w:t>urposes of the TechEd workshop the following note doesn't apply.  Continue with the numbered step</w:t>
            </w:r>
            <w:r w:rsidRPr="00F62A7A">
              <w:rPr>
                <w:rFonts w:ascii="Arial" w:hAnsi="Arial" w:cs="Arial"/>
                <w:noProof/>
                <w:sz w:val="20"/>
                <w:szCs w:val="20"/>
                <w:highlight w:val="yellow"/>
              </w:rPr>
              <w:t>.</w:t>
            </w:r>
          </w:p>
          <w:p w14:paraId="62234281" w14:textId="77777777" w:rsidR="00F62A7A" w:rsidRDefault="00F62A7A" w:rsidP="00726FC1">
            <w:pPr>
              <w:pStyle w:val="032TableBodCcopy"/>
              <w:rPr>
                <w:rFonts w:ascii="Arial" w:hAnsi="Arial" w:cs="Arial"/>
                <w:noProof/>
                <w:sz w:val="20"/>
                <w:szCs w:val="20"/>
              </w:rPr>
            </w:pPr>
          </w:p>
          <w:p w14:paraId="7CD9CB9C" w14:textId="63EA40CB" w:rsidR="00D70E4A" w:rsidRPr="00767ABF" w:rsidRDefault="00D70E4A" w:rsidP="00726FC1">
            <w:pPr>
              <w:pStyle w:val="032TableBodCcopy"/>
              <w:rPr>
                <w:rFonts w:ascii="Arial" w:hAnsi="Arial" w:cs="Arial"/>
                <w:noProof/>
                <w:sz w:val="20"/>
                <w:szCs w:val="20"/>
              </w:rPr>
            </w:pPr>
            <w:r w:rsidRPr="00767ABF">
              <w:rPr>
                <w:rFonts w:ascii="Arial" w:hAnsi="Arial" w:cs="Arial"/>
                <w:noProof/>
                <w:sz w:val="20"/>
                <w:szCs w:val="20"/>
              </w:rPr>
              <w:t>Note</w:t>
            </w:r>
            <w:r w:rsidR="00454432" w:rsidRPr="00767ABF">
              <w:rPr>
                <w:rFonts w:ascii="Arial" w:hAnsi="Arial" w:cs="Arial"/>
                <w:noProof/>
                <w:sz w:val="20"/>
                <w:szCs w:val="20"/>
              </w:rPr>
              <w:t xml:space="preserve">: </w:t>
            </w:r>
            <w:r w:rsidR="00F62A7A" w:rsidRPr="00F62A7A">
              <w:rPr>
                <w:rFonts w:ascii="Arial" w:hAnsi="Arial" w:cs="Arial"/>
                <w:b/>
                <w:noProof/>
                <w:sz w:val="20"/>
                <w:szCs w:val="20"/>
                <w:highlight w:val="yellow"/>
              </w:rPr>
              <w:t>Only w</w:t>
            </w:r>
            <w:r w:rsidR="00B73403" w:rsidRPr="00F62A7A">
              <w:rPr>
                <w:rFonts w:ascii="Arial" w:hAnsi="Arial" w:cs="Arial"/>
                <w:b/>
                <w:noProof/>
                <w:sz w:val="20"/>
                <w:szCs w:val="20"/>
                <w:highlight w:val="yellow"/>
              </w:rPr>
              <w:t>hen setting up python on your own server</w:t>
            </w:r>
            <w:r w:rsidRPr="00767ABF">
              <w:rPr>
                <w:rFonts w:ascii="Arial" w:hAnsi="Arial" w:cs="Arial"/>
                <w:noProof/>
                <w:sz w:val="20"/>
                <w:szCs w:val="20"/>
              </w:rPr>
              <w:t>:  If you find that the pip command below fails with an inablility to import the _socket library, it’s because the configure/build process under some variations of linux leaves some important libraries in an unexpected location.  Change into the directory where the target python was installed.</w:t>
            </w:r>
          </w:p>
          <w:p w14:paraId="22D57986" w14:textId="77777777" w:rsidR="00D70E4A" w:rsidRPr="00767ABF" w:rsidRDefault="00D70E4A" w:rsidP="00F5228E">
            <w:pPr>
              <w:pStyle w:val="032TableBodCcopy"/>
              <w:rPr>
                <w:rFonts w:ascii="Arial" w:hAnsi="Arial" w:cs="Arial"/>
                <w:noProof/>
                <w:sz w:val="20"/>
                <w:szCs w:val="20"/>
              </w:rPr>
            </w:pPr>
          </w:p>
          <w:p w14:paraId="71A93413" w14:textId="77777777" w:rsidR="00D70E4A" w:rsidRPr="00767ABF" w:rsidRDefault="00D70E4A" w:rsidP="00F5228E">
            <w:pPr>
              <w:pStyle w:val="032TableBodCcopy"/>
              <w:rPr>
                <w:rFonts w:ascii="Arial" w:hAnsi="Arial" w:cs="Arial"/>
                <w:b/>
                <w:noProof/>
                <w:sz w:val="20"/>
                <w:szCs w:val="20"/>
              </w:rPr>
            </w:pPr>
            <w:r w:rsidRPr="00767ABF">
              <w:rPr>
                <w:rFonts w:ascii="Arial" w:hAnsi="Arial" w:cs="Arial"/>
                <w:b/>
                <w:noProof/>
                <w:sz w:val="20"/>
                <w:szCs w:val="20"/>
              </w:rPr>
              <w:t>cd python_3_6_5</w:t>
            </w:r>
          </w:p>
          <w:p w14:paraId="3DF075DF" w14:textId="77777777" w:rsidR="00D70E4A" w:rsidRPr="00767ABF" w:rsidRDefault="00D70E4A" w:rsidP="00F5228E">
            <w:pPr>
              <w:pStyle w:val="032TableBodCcopy"/>
              <w:rPr>
                <w:rFonts w:ascii="Arial" w:hAnsi="Arial" w:cs="Arial"/>
                <w:noProof/>
                <w:sz w:val="20"/>
                <w:szCs w:val="20"/>
              </w:rPr>
            </w:pPr>
          </w:p>
          <w:p w14:paraId="2234D17A" w14:textId="77777777" w:rsidR="00D70E4A" w:rsidRPr="00767ABF" w:rsidRDefault="00D70E4A" w:rsidP="00F5228E">
            <w:pPr>
              <w:pStyle w:val="032TableBodCcopy"/>
              <w:rPr>
                <w:rFonts w:ascii="Arial" w:hAnsi="Arial" w:cs="Arial"/>
                <w:noProof/>
                <w:sz w:val="20"/>
                <w:szCs w:val="20"/>
              </w:rPr>
            </w:pPr>
            <w:r w:rsidRPr="00767ABF">
              <w:rPr>
                <w:rFonts w:ascii="Arial" w:hAnsi="Arial" w:cs="Arial"/>
                <w:noProof/>
                <w:sz w:val="20"/>
                <w:szCs w:val="20"/>
              </w:rPr>
              <w:t>Copy the files in the lib64 folder into the lib folder</w:t>
            </w:r>
          </w:p>
          <w:p w14:paraId="5C9B106B" w14:textId="77777777" w:rsidR="00D70E4A" w:rsidRPr="00767ABF" w:rsidRDefault="00D70E4A" w:rsidP="00F5228E">
            <w:pPr>
              <w:pStyle w:val="032TableBodCcopy"/>
              <w:rPr>
                <w:rFonts w:ascii="Arial" w:hAnsi="Arial" w:cs="Arial"/>
                <w:noProof/>
                <w:sz w:val="20"/>
                <w:szCs w:val="20"/>
              </w:rPr>
            </w:pPr>
          </w:p>
          <w:p w14:paraId="214B5930" w14:textId="455A5192" w:rsidR="00D70E4A" w:rsidRPr="00767ABF" w:rsidRDefault="0003149C" w:rsidP="00F5228E">
            <w:pPr>
              <w:pStyle w:val="032TableBodCcopy"/>
              <w:rPr>
                <w:rFonts w:ascii="Arial" w:hAnsi="Arial" w:cs="Arial"/>
                <w:b/>
                <w:noProof/>
                <w:sz w:val="20"/>
                <w:szCs w:val="20"/>
              </w:rPr>
            </w:pPr>
            <w:r w:rsidRPr="00767ABF">
              <w:rPr>
                <w:rFonts w:ascii="Arial" w:hAnsi="Arial" w:cs="Arial"/>
                <w:b/>
                <w:noProof/>
                <w:sz w:val="20"/>
                <w:szCs w:val="20"/>
              </w:rPr>
              <w:t>c</w:t>
            </w:r>
            <w:r w:rsidR="00D70E4A" w:rsidRPr="00767ABF">
              <w:rPr>
                <w:rFonts w:ascii="Arial" w:hAnsi="Arial" w:cs="Arial"/>
                <w:b/>
                <w:noProof/>
                <w:sz w:val="20"/>
                <w:szCs w:val="20"/>
              </w:rPr>
              <w:t>p -avp lib64/* lib</w:t>
            </w:r>
          </w:p>
          <w:p w14:paraId="14D9ECBF" w14:textId="77777777" w:rsidR="00D70E4A" w:rsidRPr="00767ABF" w:rsidRDefault="00D70E4A" w:rsidP="00F5228E">
            <w:pPr>
              <w:pStyle w:val="032TableBodCcopy"/>
              <w:rPr>
                <w:rFonts w:ascii="Arial" w:hAnsi="Arial" w:cs="Arial"/>
                <w:noProof/>
                <w:sz w:val="20"/>
                <w:szCs w:val="20"/>
              </w:rPr>
            </w:pPr>
          </w:p>
          <w:p w14:paraId="245506A9" w14:textId="19B740F5" w:rsidR="003B726A" w:rsidRPr="00767ABF" w:rsidRDefault="00D70E4A" w:rsidP="00F5228E">
            <w:pPr>
              <w:pStyle w:val="032TableBodCcopy"/>
              <w:rPr>
                <w:rFonts w:ascii="Arial" w:hAnsi="Arial" w:cs="Arial"/>
                <w:noProof/>
                <w:sz w:val="20"/>
                <w:szCs w:val="20"/>
              </w:rPr>
            </w:pPr>
            <w:r w:rsidRPr="00767ABF">
              <w:rPr>
                <w:rFonts w:ascii="Arial" w:hAnsi="Arial" w:cs="Arial"/>
                <w:noProof/>
                <w:sz w:val="20"/>
                <w:szCs w:val="20"/>
              </w:rPr>
              <w:t>Uninstall the runtime. By first finding it’s ID and then deleting it.</w:t>
            </w:r>
          </w:p>
          <w:p w14:paraId="2643A683" w14:textId="0C57A937" w:rsidR="0003149C" w:rsidRPr="00767ABF" w:rsidRDefault="0003149C" w:rsidP="00F5228E">
            <w:pPr>
              <w:pStyle w:val="032TableBodCcopy"/>
              <w:rPr>
                <w:rFonts w:ascii="Arial" w:hAnsi="Arial" w:cs="Arial"/>
                <w:noProof/>
                <w:sz w:val="20"/>
                <w:szCs w:val="20"/>
              </w:rPr>
            </w:pPr>
          </w:p>
          <w:p w14:paraId="1A034A3F" w14:textId="4CBD638F" w:rsidR="0003149C" w:rsidRPr="00767ABF" w:rsidRDefault="0003149C" w:rsidP="00F5228E">
            <w:pPr>
              <w:pStyle w:val="032TableBodCcopy"/>
              <w:rPr>
                <w:rFonts w:ascii="Arial" w:hAnsi="Arial" w:cs="Arial"/>
                <w:b/>
                <w:noProof/>
                <w:sz w:val="20"/>
                <w:szCs w:val="20"/>
              </w:rPr>
            </w:pPr>
            <w:proofErr w:type="spellStart"/>
            <w:r w:rsidRPr="00767ABF">
              <w:rPr>
                <w:rFonts w:ascii="Arial" w:eastAsia="Calibri" w:hAnsi="Arial" w:cs="Arial"/>
                <w:b/>
                <w:color w:val="000000"/>
                <w:sz w:val="20"/>
                <w:szCs w:val="20"/>
                <w:lang w:eastAsia="de-DE"/>
              </w:rPr>
              <w:t>xs</w:t>
            </w:r>
            <w:proofErr w:type="spellEnd"/>
            <w:r w:rsidRPr="00767ABF">
              <w:rPr>
                <w:rFonts w:ascii="Arial" w:eastAsia="Calibri" w:hAnsi="Arial" w:cs="Arial"/>
                <w:b/>
                <w:color w:val="000000"/>
                <w:sz w:val="20"/>
                <w:szCs w:val="20"/>
                <w:lang w:eastAsia="de-DE"/>
              </w:rPr>
              <w:t xml:space="preserve"> runtimes</w:t>
            </w:r>
          </w:p>
          <w:p w14:paraId="64513254" w14:textId="49321962" w:rsidR="003B726A" w:rsidRPr="00767ABF" w:rsidRDefault="003B726A" w:rsidP="00F5228E">
            <w:pPr>
              <w:pStyle w:val="032TableBodCcopy"/>
              <w:rPr>
                <w:rFonts w:ascii="Arial" w:hAnsi="Arial" w:cs="Arial"/>
                <w:b/>
                <w:noProof/>
                <w:sz w:val="20"/>
                <w:szCs w:val="20"/>
              </w:rPr>
            </w:pPr>
            <w:proofErr w:type="spellStart"/>
            <w:r w:rsidRPr="00767ABF">
              <w:rPr>
                <w:rFonts w:ascii="Arial" w:eastAsia="Calibri" w:hAnsi="Arial" w:cs="Arial"/>
                <w:b/>
                <w:color w:val="000000"/>
                <w:sz w:val="20"/>
                <w:szCs w:val="20"/>
                <w:lang w:eastAsia="de-DE"/>
              </w:rPr>
              <w:t>xs</w:t>
            </w:r>
            <w:proofErr w:type="spellEnd"/>
            <w:r w:rsidRPr="00767ABF">
              <w:rPr>
                <w:rFonts w:ascii="Arial" w:eastAsia="Calibri" w:hAnsi="Arial" w:cs="Arial"/>
                <w:b/>
                <w:color w:val="000000"/>
                <w:sz w:val="20"/>
                <w:szCs w:val="20"/>
                <w:lang w:eastAsia="de-DE"/>
              </w:rPr>
              <w:t xml:space="preserve"> delete-runtime -</w:t>
            </w:r>
            <w:proofErr w:type="spellStart"/>
            <w:r w:rsidRPr="00767ABF">
              <w:rPr>
                <w:rFonts w:ascii="Arial" w:eastAsia="Calibri" w:hAnsi="Arial" w:cs="Arial"/>
                <w:b/>
                <w:color w:val="000000"/>
                <w:sz w:val="20"/>
                <w:szCs w:val="20"/>
                <w:lang w:eastAsia="de-DE"/>
              </w:rPr>
              <w:t>i</w:t>
            </w:r>
            <w:proofErr w:type="spellEnd"/>
            <w:r w:rsidRPr="00767ABF">
              <w:rPr>
                <w:rFonts w:ascii="Arial" w:eastAsia="Calibri" w:hAnsi="Arial" w:cs="Arial"/>
                <w:b/>
                <w:color w:val="000000"/>
                <w:sz w:val="20"/>
                <w:szCs w:val="20"/>
                <w:lang w:eastAsia="de-DE"/>
              </w:rPr>
              <w:t xml:space="preserve"> </w:t>
            </w:r>
            <w:r w:rsidR="00124DD7" w:rsidRPr="00767ABF">
              <w:rPr>
                <w:rFonts w:ascii="Arial" w:eastAsia="Calibri" w:hAnsi="Arial" w:cs="Arial"/>
                <w:b/>
                <w:color w:val="000000"/>
                <w:sz w:val="20"/>
                <w:szCs w:val="20"/>
                <w:lang w:eastAsia="de-DE"/>
              </w:rPr>
              <w:t>&lt;id&gt;</w:t>
            </w:r>
            <w:r w:rsidRPr="00767ABF">
              <w:rPr>
                <w:rFonts w:ascii="Arial" w:eastAsia="Calibri" w:hAnsi="Arial" w:cs="Arial"/>
                <w:b/>
                <w:color w:val="000000"/>
                <w:sz w:val="20"/>
                <w:szCs w:val="20"/>
                <w:lang w:eastAsia="de-DE"/>
              </w:rPr>
              <w:t xml:space="preserve"> -f</w:t>
            </w:r>
          </w:p>
          <w:p w14:paraId="37D08ECA" w14:textId="2BB2E464" w:rsidR="00D70E4A" w:rsidRPr="00767ABF" w:rsidRDefault="00D70E4A" w:rsidP="00F5228E">
            <w:pPr>
              <w:pStyle w:val="032TableBodCcopy"/>
              <w:rPr>
                <w:rFonts w:ascii="Arial" w:hAnsi="Arial" w:cs="Arial"/>
                <w:noProof/>
                <w:sz w:val="20"/>
                <w:szCs w:val="20"/>
              </w:rPr>
            </w:pPr>
          </w:p>
          <w:p w14:paraId="08F09FCB" w14:textId="7773E2A6" w:rsidR="005634FC" w:rsidRPr="00767ABF" w:rsidRDefault="005634FC" w:rsidP="00F5228E">
            <w:pPr>
              <w:pStyle w:val="032TableBodCcopy"/>
              <w:rPr>
                <w:rFonts w:ascii="Arial" w:hAnsi="Arial" w:cs="Arial"/>
                <w:noProof/>
                <w:sz w:val="20"/>
                <w:szCs w:val="20"/>
              </w:rPr>
            </w:pPr>
            <w:r w:rsidRPr="00767ABF">
              <w:rPr>
                <w:rFonts w:ascii="Arial" w:hAnsi="Arial" w:cs="Arial"/>
                <w:noProof/>
                <w:sz w:val="20"/>
                <w:szCs w:val="20"/>
              </w:rPr>
              <w:t>Re-create it.</w:t>
            </w:r>
          </w:p>
          <w:p w14:paraId="2C689DC8" w14:textId="77777777" w:rsidR="005634FC" w:rsidRPr="00767ABF" w:rsidRDefault="005634FC" w:rsidP="00F5228E">
            <w:pPr>
              <w:pStyle w:val="032TableBodCcopy"/>
              <w:rPr>
                <w:rFonts w:ascii="Arial" w:hAnsi="Arial" w:cs="Arial"/>
                <w:noProof/>
                <w:sz w:val="20"/>
                <w:szCs w:val="20"/>
              </w:rPr>
            </w:pPr>
          </w:p>
          <w:p w14:paraId="7746F803" w14:textId="3AF3A871" w:rsidR="005634FC" w:rsidRPr="00767ABF" w:rsidRDefault="005634FC" w:rsidP="005634FC">
            <w:pPr>
              <w:rPr>
                <w:rFonts w:ascii="Arial" w:hAnsi="Arial" w:cs="Arial"/>
                <w:b/>
                <w:color w:val="000000"/>
                <w:sz w:val="20"/>
                <w:szCs w:val="20"/>
              </w:rPr>
            </w:pPr>
            <w:proofErr w:type="spellStart"/>
            <w:r w:rsidRPr="00767ABF">
              <w:rPr>
                <w:rFonts w:ascii="Arial" w:hAnsi="Arial" w:cs="Arial"/>
                <w:b/>
                <w:color w:val="000000"/>
                <w:sz w:val="20"/>
                <w:szCs w:val="20"/>
              </w:rPr>
              <w:t>xs</w:t>
            </w:r>
            <w:proofErr w:type="spellEnd"/>
            <w:r w:rsidRPr="00767ABF">
              <w:rPr>
                <w:rFonts w:ascii="Arial" w:hAnsi="Arial" w:cs="Arial"/>
                <w:b/>
                <w:color w:val="000000"/>
                <w:sz w:val="20"/>
                <w:szCs w:val="20"/>
              </w:rPr>
              <w:t xml:space="preserve"> create-runtime -p python_3_6_5</w:t>
            </w:r>
          </w:p>
          <w:p w14:paraId="1EE622F6" w14:textId="7E07526A" w:rsidR="00D70E4A" w:rsidRPr="00767ABF" w:rsidRDefault="00D70E4A" w:rsidP="00B108E4">
            <w:pPr>
              <w:rPr>
                <w:rFonts w:ascii="Arial" w:hAnsi="Arial" w:cs="Arial"/>
                <w:noProof/>
                <w:sz w:val="20"/>
                <w:szCs w:val="20"/>
              </w:rPr>
            </w:pPr>
          </w:p>
        </w:tc>
      </w:tr>
      <w:tr w:rsidR="003B3540" w:rsidRPr="00767ABF" w14:paraId="33356A29" w14:textId="77777777" w:rsidTr="00BC3FB9">
        <w:trPr>
          <w:trHeight w:val="1134"/>
        </w:trPr>
        <w:tc>
          <w:tcPr>
            <w:tcW w:w="3690" w:type="dxa"/>
            <w:tcBorders>
              <w:left w:val="nil"/>
            </w:tcBorders>
            <w:tcMar>
              <w:top w:w="108" w:type="dxa"/>
              <w:bottom w:w="108" w:type="dxa"/>
            </w:tcMar>
          </w:tcPr>
          <w:p w14:paraId="4A4A9CFA" w14:textId="77777777" w:rsidR="00180984" w:rsidRPr="00767ABF" w:rsidRDefault="00180984" w:rsidP="00180984">
            <w:pPr>
              <w:pStyle w:val="ListParagraph"/>
              <w:numPr>
                <w:ilvl w:val="0"/>
                <w:numId w:val="44"/>
              </w:numPr>
              <w:rPr>
                <w:rFonts w:ascii="Arial" w:hAnsi="Arial" w:cs="Arial"/>
                <w:sz w:val="20"/>
                <w:szCs w:val="20"/>
              </w:rPr>
            </w:pPr>
            <w:r w:rsidRPr="00767ABF">
              <w:rPr>
                <w:rFonts w:ascii="Arial" w:hAnsi="Arial" w:cs="Arial"/>
                <w:sz w:val="20"/>
                <w:szCs w:val="20"/>
              </w:rPr>
              <w:lastRenderedPageBreak/>
              <w:t>Check that it installed correctly.</w:t>
            </w:r>
          </w:p>
          <w:p w14:paraId="59C9E179" w14:textId="77777777" w:rsidR="003B3540" w:rsidRPr="00767ABF" w:rsidRDefault="003B3540" w:rsidP="00180984">
            <w:pPr>
              <w:pStyle w:val="ListParagraph"/>
              <w:ind w:left="540"/>
              <w:rPr>
                <w:rFonts w:ascii="Arial" w:hAnsi="Arial" w:cs="Arial"/>
                <w:sz w:val="20"/>
                <w:szCs w:val="20"/>
                <w:shd w:val="clear" w:color="auto" w:fill="FFFFFF"/>
              </w:rPr>
            </w:pPr>
          </w:p>
          <w:p w14:paraId="68536AF4" w14:textId="77777777" w:rsidR="008D6D0A" w:rsidRPr="00767ABF" w:rsidRDefault="008D6D0A" w:rsidP="008D6D0A">
            <w:pPr>
              <w:rPr>
                <w:rFonts w:ascii="Arial" w:hAnsi="Arial" w:cs="Arial"/>
                <w:b/>
                <w:sz w:val="20"/>
                <w:szCs w:val="20"/>
              </w:rPr>
            </w:pPr>
            <w:proofErr w:type="spellStart"/>
            <w:r w:rsidRPr="00767ABF">
              <w:rPr>
                <w:rFonts w:ascii="Arial" w:hAnsi="Arial" w:cs="Arial"/>
                <w:b/>
                <w:sz w:val="20"/>
                <w:szCs w:val="20"/>
              </w:rPr>
              <w:t>xs</w:t>
            </w:r>
            <w:proofErr w:type="spellEnd"/>
            <w:r w:rsidRPr="00767ABF">
              <w:rPr>
                <w:rFonts w:ascii="Arial" w:hAnsi="Arial" w:cs="Arial"/>
                <w:b/>
                <w:sz w:val="20"/>
                <w:szCs w:val="20"/>
              </w:rPr>
              <w:t xml:space="preserve"> runtimes</w:t>
            </w:r>
          </w:p>
          <w:p w14:paraId="7C3B6584" w14:textId="77777777" w:rsidR="00180984" w:rsidRPr="00767ABF" w:rsidRDefault="00180984" w:rsidP="00180984">
            <w:pPr>
              <w:pStyle w:val="ListParagraph"/>
              <w:ind w:left="540"/>
              <w:rPr>
                <w:rFonts w:ascii="Arial" w:hAnsi="Arial" w:cs="Arial"/>
                <w:sz w:val="20"/>
                <w:szCs w:val="20"/>
                <w:shd w:val="clear" w:color="auto" w:fill="FFFFFF"/>
              </w:rPr>
            </w:pPr>
          </w:p>
          <w:p w14:paraId="6B4DEF64" w14:textId="30DBD306" w:rsidR="00180984" w:rsidRPr="00767ABF" w:rsidRDefault="00180984" w:rsidP="00180984">
            <w:pPr>
              <w:pStyle w:val="ListParagraph"/>
              <w:ind w:left="540"/>
              <w:rPr>
                <w:rFonts w:ascii="Arial" w:hAnsi="Arial" w:cs="Arial"/>
                <w:sz w:val="20"/>
                <w:szCs w:val="20"/>
                <w:shd w:val="clear" w:color="auto" w:fill="FFFFFF"/>
              </w:rPr>
            </w:pPr>
          </w:p>
        </w:tc>
        <w:tc>
          <w:tcPr>
            <w:tcW w:w="6302" w:type="dxa"/>
            <w:tcBorders>
              <w:right w:val="nil"/>
            </w:tcBorders>
            <w:tcMar>
              <w:top w:w="108" w:type="dxa"/>
              <w:bottom w:w="108" w:type="dxa"/>
            </w:tcMar>
          </w:tcPr>
          <w:p w14:paraId="27E5BAA1" w14:textId="7A976A69" w:rsidR="003B3540" w:rsidRPr="00767ABF" w:rsidRDefault="00D54F17" w:rsidP="00F5228E">
            <w:pPr>
              <w:pStyle w:val="032TableBodCcopy"/>
              <w:rPr>
                <w:rFonts w:ascii="Arial" w:hAnsi="Arial" w:cs="Arial"/>
                <w:noProof/>
                <w:sz w:val="20"/>
                <w:szCs w:val="20"/>
              </w:rPr>
            </w:pPr>
            <w:r w:rsidRPr="00767ABF">
              <w:rPr>
                <w:rFonts w:ascii="Arial" w:hAnsi="Arial" w:cs="Arial"/>
                <w:noProof/>
                <w:sz w:val="20"/>
                <w:szCs w:val="20"/>
              </w:rPr>
              <w:drawing>
                <wp:inline distT="0" distB="0" distL="0" distR="0" wp14:anchorId="1DDA2579" wp14:editId="54DC5904">
                  <wp:extent cx="3855085" cy="1303655"/>
                  <wp:effectExtent l="0" t="0" r="5715"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855085" cy="1303655"/>
                          </a:xfrm>
                          <a:prstGeom prst="rect">
                            <a:avLst/>
                          </a:prstGeom>
                        </pic:spPr>
                      </pic:pic>
                    </a:graphicData>
                  </a:graphic>
                </wp:inline>
              </w:drawing>
            </w:r>
          </w:p>
        </w:tc>
      </w:tr>
      <w:tr w:rsidR="003B3540" w:rsidRPr="00767ABF" w14:paraId="57ED616F" w14:textId="77777777" w:rsidTr="00BC3FB9">
        <w:trPr>
          <w:trHeight w:val="1134"/>
        </w:trPr>
        <w:tc>
          <w:tcPr>
            <w:tcW w:w="3690" w:type="dxa"/>
            <w:tcBorders>
              <w:left w:val="nil"/>
              <w:bottom w:val="single" w:sz="4" w:space="0" w:color="auto"/>
            </w:tcBorders>
            <w:tcMar>
              <w:top w:w="108" w:type="dxa"/>
              <w:bottom w:w="108" w:type="dxa"/>
            </w:tcMar>
          </w:tcPr>
          <w:p w14:paraId="5F2532DA" w14:textId="7FEF0A86" w:rsidR="00D54F17" w:rsidRPr="00767ABF" w:rsidRDefault="00D54F17" w:rsidP="00D54F17">
            <w:pPr>
              <w:pStyle w:val="ListParagraph"/>
              <w:numPr>
                <w:ilvl w:val="0"/>
                <w:numId w:val="44"/>
              </w:numPr>
              <w:rPr>
                <w:rFonts w:ascii="Arial" w:hAnsi="Arial" w:cs="Arial"/>
                <w:sz w:val="20"/>
                <w:szCs w:val="20"/>
              </w:rPr>
            </w:pPr>
            <w:r w:rsidRPr="00767ABF">
              <w:rPr>
                <w:rFonts w:ascii="Arial" w:hAnsi="Arial" w:cs="Arial"/>
                <w:sz w:val="20"/>
                <w:szCs w:val="20"/>
              </w:rPr>
              <w:t>Move back up to the home directory.</w:t>
            </w:r>
          </w:p>
          <w:p w14:paraId="311CBC86" w14:textId="77777777" w:rsidR="00D54F17" w:rsidRPr="00767ABF" w:rsidRDefault="00D54F17" w:rsidP="00D54F17">
            <w:pPr>
              <w:rPr>
                <w:rFonts w:ascii="Arial" w:hAnsi="Arial" w:cs="Arial"/>
                <w:sz w:val="20"/>
                <w:szCs w:val="20"/>
              </w:rPr>
            </w:pPr>
          </w:p>
          <w:p w14:paraId="367926AA" w14:textId="77777777" w:rsidR="00D54F17" w:rsidRPr="00767ABF" w:rsidRDefault="00D54F17" w:rsidP="00D54F17">
            <w:pPr>
              <w:rPr>
                <w:rFonts w:ascii="Arial" w:hAnsi="Arial" w:cs="Arial"/>
                <w:b/>
                <w:sz w:val="20"/>
                <w:szCs w:val="20"/>
              </w:rPr>
            </w:pPr>
            <w:r w:rsidRPr="00767ABF">
              <w:rPr>
                <w:rFonts w:ascii="Arial" w:hAnsi="Arial" w:cs="Arial"/>
                <w:b/>
                <w:sz w:val="20"/>
                <w:szCs w:val="20"/>
              </w:rPr>
              <w:t>cd ../..</w:t>
            </w:r>
          </w:p>
          <w:p w14:paraId="6527BCC7" w14:textId="77777777" w:rsidR="003B3540" w:rsidRPr="00767ABF" w:rsidRDefault="003B3540" w:rsidP="00D54F17">
            <w:pPr>
              <w:pStyle w:val="ListParagraph"/>
              <w:ind w:left="540"/>
              <w:rPr>
                <w:rFonts w:ascii="Arial" w:hAnsi="Arial" w:cs="Arial"/>
                <w:sz w:val="20"/>
                <w:szCs w:val="20"/>
                <w:shd w:val="clear" w:color="auto" w:fill="FFFFFF"/>
              </w:rPr>
            </w:pPr>
          </w:p>
        </w:tc>
        <w:tc>
          <w:tcPr>
            <w:tcW w:w="6302" w:type="dxa"/>
            <w:tcBorders>
              <w:bottom w:val="single" w:sz="4" w:space="0" w:color="auto"/>
              <w:right w:val="nil"/>
            </w:tcBorders>
            <w:tcMar>
              <w:top w:w="108" w:type="dxa"/>
              <w:bottom w:w="108" w:type="dxa"/>
            </w:tcMar>
          </w:tcPr>
          <w:p w14:paraId="40820B04" w14:textId="3C693B11" w:rsidR="003B3540" w:rsidRPr="00767ABF" w:rsidRDefault="00203A30" w:rsidP="00F5228E">
            <w:pPr>
              <w:pStyle w:val="032TableBodCcopy"/>
              <w:rPr>
                <w:rFonts w:ascii="Arial" w:hAnsi="Arial" w:cs="Arial"/>
                <w:noProof/>
                <w:sz w:val="20"/>
                <w:szCs w:val="20"/>
              </w:rPr>
            </w:pPr>
            <w:r w:rsidRPr="00767ABF">
              <w:rPr>
                <w:rFonts w:ascii="Arial" w:hAnsi="Arial" w:cs="Arial"/>
                <w:noProof/>
                <w:sz w:val="20"/>
                <w:szCs w:val="20"/>
              </w:rPr>
              <w:drawing>
                <wp:inline distT="0" distB="0" distL="0" distR="0" wp14:anchorId="2C0BBC71" wp14:editId="5948F68B">
                  <wp:extent cx="3855085" cy="306705"/>
                  <wp:effectExtent l="0" t="0" r="571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855085" cy="306705"/>
                          </a:xfrm>
                          <a:prstGeom prst="rect">
                            <a:avLst/>
                          </a:prstGeom>
                        </pic:spPr>
                      </pic:pic>
                    </a:graphicData>
                  </a:graphic>
                </wp:inline>
              </w:drawing>
            </w:r>
          </w:p>
        </w:tc>
      </w:tr>
      <w:tr w:rsidR="001230A3" w:rsidRPr="00767ABF" w14:paraId="1A87629B" w14:textId="77777777" w:rsidTr="00BC3FB9">
        <w:trPr>
          <w:trHeight w:val="1134"/>
        </w:trPr>
        <w:tc>
          <w:tcPr>
            <w:tcW w:w="9992" w:type="dxa"/>
            <w:gridSpan w:val="2"/>
            <w:tcBorders>
              <w:left w:val="nil"/>
              <w:bottom w:val="single" w:sz="4" w:space="0" w:color="auto"/>
              <w:right w:val="nil"/>
            </w:tcBorders>
            <w:tcMar>
              <w:top w:w="108" w:type="dxa"/>
              <w:bottom w:w="108" w:type="dxa"/>
            </w:tcMar>
          </w:tcPr>
          <w:p w14:paraId="531AA279" w14:textId="77777777" w:rsidR="0085396E" w:rsidRPr="00767ABF" w:rsidRDefault="0085396E" w:rsidP="001230A3">
            <w:pPr>
              <w:pStyle w:val="032TableBodCcopy"/>
              <w:rPr>
                <w:rFonts w:ascii="Arial" w:hAnsi="Arial" w:cs="Arial"/>
                <w:sz w:val="20"/>
                <w:szCs w:val="20"/>
              </w:rPr>
            </w:pPr>
          </w:p>
          <w:p w14:paraId="57E3D140" w14:textId="3F48B00C" w:rsidR="0085396E" w:rsidRPr="00767ABF" w:rsidRDefault="0085396E" w:rsidP="009A70AC">
            <w:pPr>
              <w:pStyle w:val="Heading2"/>
              <w:rPr>
                <w:rFonts w:ascii="Arial" w:hAnsi="Arial" w:cs="Arial"/>
              </w:rPr>
            </w:pPr>
            <w:bookmarkStart w:id="185" w:name="_Toc523398286"/>
            <w:r w:rsidRPr="00767ABF">
              <w:rPr>
                <w:rFonts w:ascii="Arial" w:hAnsi="Arial" w:cs="Arial"/>
              </w:rPr>
              <w:t>Exercise 3.2: Set up Python Libraries</w:t>
            </w:r>
            <w:bookmarkEnd w:id="185"/>
          </w:p>
          <w:p w14:paraId="3EEDF6F7" w14:textId="77777777" w:rsidR="0085396E" w:rsidRPr="00767ABF" w:rsidRDefault="0085396E" w:rsidP="001230A3">
            <w:pPr>
              <w:pStyle w:val="032TableBodCcopy"/>
              <w:rPr>
                <w:rFonts w:ascii="Arial" w:hAnsi="Arial" w:cs="Arial"/>
                <w:sz w:val="20"/>
                <w:szCs w:val="20"/>
              </w:rPr>
            </w:pPr>
          </w:p>
          <w:p w14:paraId="0D2A017C" w14:textId="10CA1C51" w:rsidR="001230A3" w:rsidRPr="00767ABF" w:rsidRDefault="001230A3" w:rsidP="001230A3">
            <w:pPr>
              <w:pStyle w:val="032TableBodCcopy"/>
              <w:rPr>
                <w:rFonts w:ascii="Arial" w:hAnsi="Arial" w:cs="Arial"/>
                <w:sz w:val="20"/>
                <w:szCs w:val="20"/>
              </w:rPr>
            </w:pPr>
            <w:r w:rsidRPr="00767ABF">
              <w:rPr>
                <w:rFonts w:ascii="Arial" w:hAnsi="Arial" w:cs="Arial"/>
                <w:sz w:val="20"/>
                <w:szCs w:val="20"/>
              </w:rPr>
              <w:t>SAP provides a set of python libraries for validating request</w:t>
            </w:r>
            <w:r w:rsidR="0039470A" w:rsidRPr="00767ABF">
              <w:rPr>
                <w:rFonts w:ascii="Arial" w:hAnsi="Arial" w:cs="Arial"/>
                <w:sz w:val="20"/>
                <w:szCs w:val="20"/>
              </w:rPr>
              <w:t>s</w:t>
            </w:r>
            <w:r w:rsidRPr="00767ABF">
              <w:rPr>
                <w:rFonts w:ascii="Arial" w:hAnsi="Arial" w:cs="Arial"/>
                <w:sz w:val="20"/>
                <w:szCs w:val="20"/>
              </w:rPr>
              <w:t>, connecting to HANA DB, etc.  These are typically provided by downloading them from support site.</w:t>
            </w:r>
          </w:p>
          <w:p w14:paraId="3186FB9F" w14:textId="77777777" w:rsidR="00386311" w:rsidRPr="00767ABF" w:rsidRDefault="00386311" w:rsidP="001230A3">
            <w:pPr>
              <w:pStyle w:val="032TableBodCcopy"/>
              <w:rPr>
                <w:rFonts w:ascii="Arial" w:hAnsi="Arial" w:cs="Arial"/>
                <w:sz w:val="20"/>
                <w:szCs w:val="20"/>
              </w:rPr>
            </w:pPr>
          </w:p>
          <w:p w14:paraId="59351A20" w14:textId="77777777" w:rsidR="00386311" w:rsidRPr="00767ABF" w:rsidRDefault="00BC7281" w:rsidP="00386311">
            <w:pPr>
              <w:rPr>
                <w:rFonts w:ascii="Arial" w:hAnsi="Arial" w:cs="Arial"/>
                <w:sz w:val="20"/>
                <w:szCs w:val="20"/>
              </w:rPr>
            </w:pPr>
            <w:hyperlink r:id="rId125" w:anchor="/softwarecenter/search/XS_PYTHON" w:history="1">
              <w:r w:rsidR="00386311" w:rsidRPr="00767ABF">
                <w:rPr>
                  <w:rStyle w:val="Hyperlink"/>
                  <w:rFonts w:ascii="Arial" w:hAnsi="Arial" w:cs="Arial"/>
                  <w:sz w:val="20"/>
                  <w:szCs w:val="20"/>
                </w:rPr>
                <w:t>https://launchpad.support.sap.com/#/softwarecenter/search/XS_PYTHON</w:t>
              </w:r>
            </w:hyperlink>
          </w:p>
          <w:p w14:paraId="3752DA97" w14:textId="77777777" w:rsidR="00386311" w:rsidRPr="00767ABF" w:rsidRDefault="00386311" w:rsidP="00386311">
            <w:pPr>
              <w:pStyle w:val="032TableBodCcopy"/>
              <w:rPr>
                <w:rFonts w:ascii="Arial" w:hAnsi="Arial" w:cs="Arial"/>
                <w:noProof/>
                <w:sz w:val="20"/>
                <w:szCs w:val="20"/>
              </w:rPr>
            </w:pPr>
          </w:p>
          <w:p w14:paraId="288748D8" w14:textId="77777777" w:rsidR="00386311" w:rsidRPr="00767ABF" w:rsidRDefault="00386311" w:rsidP="00386311">
            <w:pPr>
              <w:rPr>
                <w:rFonts w:ascii="Arial" w:hAnsi="Arial" w:cs="Arial"/>
                <w:sz w:val="20"/>
                <w:szCs w:val="20"/>
              </w:rPr>
            </w:pPr>
            <w:r w:rsidRPr="00767ABF">
              <w:rPr>
                <w:rFonts w:ascii="Arial" w:hAnsi="Arial" w:cs="Arial"/>
                <w:sz w:val="20"/>
                <w:szCs w:val="20"/>
              </w:rPr>
              <w:t>To save trouble, they have been download for you.</w:t>
            </w:r>
          </w:p>
          <w:p w14:paraId="7956F76A" w14:textId="77777777" w:rsidR="00386311" w:rsidRPr="00767ABF" w:rsidRDefault="00386311" w:rsidP="00386311">
            <w:pPr>
              <w:pStyle w:val="032TableBodCcopy"/>
              <w:rPr>
                <w:rFonts w:ascii="Arial" w:hAnsi="Arial" w:cs="Arial"/>
                <w:noProof/>
                <w:sz w:val="20"/>
                <w:szCs w:val="20"/>
              </w:rPr>
            </w:pPr>
          </w:p>
          <w:p w14:paraId="3A005EB2" w14:textId="1BA3A05A" w:rsidR="00077525" w:rsidRPr="00767ABF" w:rsidRDefault="00077525" w:rsidP="00077525">
            <w:pPr>
              <w:rPr>
                <w:rFonts w:ascii="Arial" w:hAnsi="Arial" w:cs="Arial"/>
                <w:sz w:val="20"/>
                <w:szCs w:val="20"/>
              </w:rPr>
            </w:pPr>
            <w:r w:rsidRPr="00767ABF">
              <w:rPr>
                <w:rFonts w:ascii="Arial" w:hAnsi="Arial" w:cs="Arial"/>
                <w:sz w:val="20"/>
                <w:szCs w:val="20"/>
              </w:rPr>
              <w:t xml:space="preserve">Unzip the libraries into a directory called </w:t>
            </w:r>
            <w:proofErr w:type="spellStart"/>
            <w:r w:rsidRPr="00767ABF">
              <w:rPr>
                <w:rFonts w:ascii="Arial" w:hAnsi="Arial" w:cs="Arial"/>
                <w:sz w:val="20"/>
                <w:szCs w:val="20"/>
              </w:rPr>
              <w:t>sap_dependencies</w:t>
            </w:r>
            <w:proofErr w:type="spellEnd"/>
            <w:r w:rsidRPr="00767ABF">
              <w:rPr>
                <w:rFonts w:ascii="Arial" w:hAnsi="Arial" w:cs="Arial"/>
                <w:sz w:val="20"/>
                <w:szCs w:val="20"/>
              </w:rPr>
              <w:t xml:space="preserve"> (matches the </w:t>
            </w:r>
            <w:hyperlink r:id="rId126" w:history="1">
              <w:r w:rsidRPr="00767ABF">
                <w:rPr>
                  <w:rStyle w:val="Hyperlink"/>
                  <w:rFonts w:ascii="Arial" w:hAnsi="Arial" w:cs="Arial"/>
                  <w:sz w:val="20"/>
                  <w:szCs w:val="20"/>
                </w:rPr>
                <w:t>official docs</w:t>
              </w:r>
            </w:hyperlink>
            <w:r w:rsidRPr="00767ABF">
              <w:rPr>
                <w:rFonts w:ascii="Arial" w:hAnsi="Arial" w:cs="Arial"/>
                <w:sz w:val="20"/>
                <w:szCs w:val="20"/>
              </w:rPr>
              <w:t>)</w:t>
            </w:r>
          </w:p>
          <w:p w14:paraId="50E05889" w14:textId="77777777" w:rsidR="00077525" w:rsidRPr="00767ABF" w:rsidRDefault="00077525" w:rsidP="00386311">
            <w:pPr>
              <w:pStyle w:val="032TableBodCcopy"/>
              <w:rPr>
                <w:rFonts w:ascii="Arial" w:hAnsi="Arial" w:cs="Arial"/>
                <w:noProof/>
                <w:sz w:val="20"/>
                <w:szCs w:val="20"/>
              </w:rPr>
            </w:pPr>
          </w:p>
          <w:p w14:paraId="5C87E0CB" w14:textId="388FAAFE" w:rsidR="00495D17" w:rsidRPr="00767ABF" w:rsidRDefault="00495D17" w:rsidP="00386311">
            <w:pPr>
              <w:pStyle w:val="032TableBodCcopy"/>
              <w:rPr>
                <w:rFonts w:ascii="Arial" w:hAnsi="Arial" w:cs="Arial"/>
                <w:noProof/>
                <w:sz w:val="20"/>
                <w:szCs w:val="20"/>
              </w:rPr>
            </w:pPr>
            <w:r w:rsidRPr="00767ABF">
              <w:rPr>
                <w:rFonts w:ascii="Arial" w:hAnsi="Arial" w:cs="Arial"/>
                <w:noProof/>
                <w:sz w:val="20"/>
                <w:szCs w:val="20"/>
              </w:rPr>
              <w:t xml:space="preserve">Note:  We will be using </w:t>
            </w:r>
            <w:r w:rsidR="001027BB" w:rsidRPr="00767ABF">
              <w:rPr>
                <w:rFonts w:ascii="Arial" w:hAnsi="Arial" w:cs="Arial"/>
                <w:noProof/>
                <w:sz w:val="20"/>
                <w:szCs w:val="20"/>
              </w:rPr>
              <w:t>two</w:t>
            </w:r>
            <w:r w:rsidRPr="00767ABF">
              <w:rPr>
                <w:rFonts w:ascii="Arial" w:hAnsi="Arial" w:cs="Arial"/>
                <w:noProof/>
                <w:sz w:val="20"/>
                <w:szCs w:val="20"/>
              </w:rPr>
              <w:t xml:space="preserve"> of the SAP supplied python libraries</w:t>
            </w:r>
            <w:r w:rsidR="001027BB" w:rsidRPr="00767ABF">
              <w:rPr>
                <w:rFonts w:ascii="Arial" w:hAnsi="Arial" w:cs="Arial"/>
                <w:noProof/>
                <w:sz w:val="20"/>
                <w:szCs w:val="20"/>
              </w:rPr>
              <w:t xml:space="preserve"> (</w:t>
            </w:r>
            <w:hyperlink r:id="rId127" w:anchor="loio8732609bd5314b51a17d6a3cc09110c3__section_atx_2vt_vt" w:history="1">
              <w:r w:rsidR="001027BB" w:rsidRPr="00767ABF">
                <w:rPr>
                  <w:rStyle w:val="Hyperlink"/>
                  <w:rFonts w:ascii="Arial" w:hAnsi="Arial" w:cs="Arial"/>
                  <w:noProof/>
                  <w:sz w:val="20"/>
                  <w:szCs w:val="20"/>
                </w:rPr>
                <w:t>sap_xssec</w:t>
              </w:r>
            </w:hyperlink>
            <w:r w:rsidR="00767ABF" w:rsidRPr="00767ABF">
              <w:rPr>
                <w:rFonts w:ascii="Arial" w:hAnsi="Arial" w:cs="Arial"/>
              </w:rPr>
              <w:t xml:space="preserve"> </w:t>
            </w:r>
            <w:r w:rsidR="00767ABF" w:rsidRPr="00587440">
              <w:rPr>
                <w:rFonts w:ascii="Arial" w:hAnsi="Arial" w:cs="Arial"/>
                <w:sz w:val="20"/>
                <w:szCs w:val="20"/>
              </w:rPr>
              <w:t>and</w:t>
            </w:r>
            <w:r w:rsidR="001027BB" w:rsidRPr="00767ABF">
              <w:rPr>
                <w:rFonts w:ascii="Arial" w:hAnsi="Arial" w:cs="Arial"/>
                <w:noProof/>
                <w:sz w:val="20"/>
                <w:szCs w:val="20"/>
              </w:rPr>
              <w:t xml:space="preserve"> </w:t>
            </w:r>
            <w:hyperlink r:id="rId128" w:history="1">
              <w:r w:rsidR="001027BB" w:rsidRPr="00767ABF">
                <w:rPr>
                  <w:rStyle w:val="Hyperlink"/>
                  <w:rFonts w:ascii="Arial" w:hAnsi="Arial" w:cs="Arial"/>
                  <w:noProof/>
                  <w:sz w:val="20"/>
                  <w:szCs w:val="20"/>
                </w:rPr>
                <w:t>hdbcli</w:t>
              </w:r>
            </w:hyperlink>
            <w:r w:rsidR="001027BB" w:rsidRPr="00767ABF">
              <w:rPr>
                <w:rFonts w:ascii="Arial" w:hAnsi="Arial" w:cs="Arial"/>
                <w:noProof/>
                <w:sz w:val="20"/>
                <w:szCs w:val="20"/>
              </w:rPr>
              <w:t>)</w:t>
            </w:r>
            <w:r w:rsidR="00797787" w:rsidRPr="00767ABF">
              <w:rPr>
                <w:rFonts w:ascii="Arial" w:hAnsi="Arial" w:cs="Arial"/>
                <w:noProof/>
                <w:sz w:val="20"/>
                <w:szCs w:val="20"/>
              </w:rPr>
              <w:t>.  There are some additional libraries they you might consider, but we won’t be covering their use in these exercises.</w:t>
            </w:r>
          </w:p>
          <w:p w14:paraId="707B1541" w14:textId="3CEB4F62" w:rsidR="00797787" w:rsidRPr="00767ABF" w:rsidRDefault="00797787" w:rsidP="00386311">
            <w:pPr>
              <w:pStyle w:val="032TableBodCcopy"/>
              <w:rPr>
                <w:rFonts w:ascii="Arial" w:hAnsi="Arial" w:cs="Arial"/>
                <w:noProof/>
                <w:sz w:val="20"/>
                <w:szCs w:val="20"/>
              </w:rPr>
            </w:pPr>
          </w:p>
          <w:p w14:paraId="2A513B3E" w14:textId="571044F0" w:rsidR="00797787" w:rsidRPr="00767ABF" w:rsidRDefault="00797787" w:rsidP="00386311">
            <w:pPr>
              <w:pStyle w:val="032TableBodCcopy"/>
              <w:rPr>
                <w:rFonts w:ascii="Arial" w:hAnsi="Arial" w:cs="Arial"/>
                <w:noProof/>
                <w:sz w:val="20"/>
                <w:szCs w:val="20"/>
              </w:rPr>
            </w:pPr>
            <w:r w:rsidRPr="00767ABF">
              <w:rPr>
                <w:rFonts w:ascii="Arial" w:hAnsi="Arial" w:cs="Arial"/>
                <w:noProof/>
                <w:sz w:val="20"/>
                <w:szCs w:val="20"/>
              </w:rPr>
              <w:t xml:space="preserve">sap_instance_manager </w:t>
            </w:r>
            <w:r w:rsidR="004F0463" w:rsidRPr="00767ABF">
              <w:rPr>
                <w:rFonts w:ascii="Arial" w:hAnsi="Arial" w:cs="Arial"/>
                <w:noProof/>
                <w:sz w:val="20"/>
                <w:szCs w:val="20"/>
              </w:rPr>
              <w:t>(</w:t>
            </w:r>
            <w:hyperlink r:id="rId129" w:anchor="loio8732609bd5314b51a17d6a3cc09110c3__section_vpc_qrj_ycb" w:history="1">
              <w:r w:rsidR="004F0463" w:rsidRPr="00767ABF">
                <w:rPr>
                  <w:rStyle w:val="Hyperlink"/>
                  <w:rFonts w:ascii="Arial" w:hAnsi="Arial" w:cs="Arial"/>
                  <w:noProof/>
                  <w:sz w:val="20"/>
                  <w:szCs w:val="20"/>
                </w:rPr>
                <w:t>doc page</w:t>
              </w:r>
            </w:hyperlink>
            <w:r w:rsidR="004F0463" w:rsidRPr="00767ABF">
              <w:rPr>
                <w:rFonts w:ascii="Arial" w:hAnsi="Arial" w:cs="Arial"/>
                <w:noProof/>
                <w:sz w:val="20"/>
                <w:szCs w:val="20"/>
              </w:rPr>
              <w:t xml:space="preserve">) </w:t>
            </w:r>
          </w:p>
          <w:p w14:paraId="26318A33" w14:textId="371B4EA1" w:rsidR="004F0463" w:rsidRPr="00767ABF" w:rsidRDefault="0051565A" w:rsidP="00386311">
            <w:pPr>
              <w:pStyle w:val="032TableBodCcopy"/>
              <w:rPr>
                <w:rFonts w:ascii="Arial" w:hAnsi="Arial" w:cs="Arial"/>
                <w:noProof/>
                <w:sz w:val="20"/>
                <w:szCs w:val="20"/>
              </w:rPr>
            </w:pPr>
            <w:r w:rsidRPr="00767ABF">
              <w:rPr>
                <w:rFonts w:ascii="Arial" w:hAnsi="Arial" w:cs="Arial"/>
                <w:noProof/>
                <w:sz w:val="20"/>
                <w:szCs w:val="20"/>
              </w:rPr>
              <w:t>sap_audit_logging (</w:t>
            </w:r>
            <w:hyperlink r:id="rId130" w:anchor="loio8732609bd5314b51a17d6a3cc09110c3__section_cgq_w5l_mv" w:history="1">
              <w:r w:rsidRPr="00767ABF">
                <w:rPr>
                  <w:rStyle w:val="Hyperlink"/>
                  <w:rFonts w:ascii="Arial" w:hAnsi="Arial" w:cs="Arial"/>
                  <w:noProof/>
                  <w:sz w:val="20"/>
                  <w:szCs w:val="20"/>
                </w:rPr>
                <w:t>doc page</w:t>
              </w:r>
            </w:hyperlink>
            <w:r w:rsidRPr="00767ABF">
              <w:rPr>
                <w:rFonts w:ascii="Arial" w:hAnsi="Arial" w:cs="Arial"/>
                <w:noProof/>
                <w:sz w:val="20"/>
                <w:szCs w:val="20"/>
              </w:rPr>
              <w:t>)</w:t>
            </w:r>
          </w:p>
          <w:p w14:paraId="42DE0FCD" w14:textId="02B6F876" w:rsidR="00ED16F1" w:rsidRPr="00767ABF" w:rsidRDefault="003545C1" w:rsidP="00386311">
            <w:pPr>
              <w:pStyle w:val="032TableBodCcopy"/>
              <w:rPr>
                <w:rFonts w:ascii="Arial" w:hAnsi="Arial" w:cs="Arial"/>
                <w:noProof/>
                <w:sz w:val="20"/>
                <w:szCs w:val="20"/>
              </w:rPr>
            </w:pPr>
            <w:r w:rsidRPr="00767ABF">
              <w:rPr>
                <w:rFonts w:ascii="Arial" w:hAnsi="Arial" w:cs="Arial"/>
                <w:noProof/>
                <w:sz w:val="20"/>
                <w:szCs w:val="20"/>
              </w:rPr>
              <w:t>sap_cf_logging (</w:t>
            </w:r>
            <w:hyperlink r:id="rId131" w:anchor="loio8732609bd5314b51a17d6a3cc09110c3__section_dhv_x21_cdb" w:history="1">
              <w:r w:rsidRPr="00767ABF">
                <w:rPr>
                  <w:rStyle w:val="Hyperlink"/>
                  <w:rFonts w:ascii="Arial" w:hAnsi="Arial" w:cs="Arial"/>
                  <w:noProof/>
                  <w:sz w:val="20"/>
                  <w:szCs w:val="20"/>
                </w:rPr>
                <w:t>doc page</w:t>
              </w:r>
            </w:hyperlink>
            <w:r w:rsidRPr="00767ABF">
              <w:rPr>
                <w:rFonts w:ascii="Arial" w:hAnsi="Arial" w:cs="Arial"/>
                <w:noProof/>
                <w:sz w:val="20"/>
                <w:szCs w:val="20"/>
              </w:rPr>
              <w:t>)</w:t>
            </w:r>
            <w:r w:rsidR="00A5532A" w:rsidRPr="00767ABF">
              <w:rPr>
                <w:rFonts w:ascii="Arial" w:hAnsi="Arial" w:cs="Arial"/>
                <w:noProof/>
                <w:sz w:val="20"/>
                <w:szCs w:val="20"/>
              </w:rPr>
              <w:t xml:space="preserve"> Cloud Foundry specific logging.</w:t>
            </w:r>
          </w:p>
          <w:p w14:paraId="406668A9" w14:textId="33C9F22A" w:rsidR="00A5532A" w:rsidRPr="00767ABF" w:rsidRDefault="00A5532A" w:rsidP="00386311">
            <w:pPr>
              <w:pStyle w:val="032TableBodCcopy"/>
              <w:rPr>
                <w:rFonts w:ascii="Arial" w:hAnsi="Arial" w:cs="Arial"/>
                <w:noProof/>
                <w:sz w:val="20"/>
                <w:szCs w:val="20"/>
              </w:rPr>
            </w:pPr>
          </w:p>
          <w:p w14:paraId="6B9C3671" w14:textId="0D9E8399" w:rsidR="00A5532A" w:rsidRPr="00767ABF" w:rsidRDefault="00A5532A" w:rsidP="00386311">
            <w:pPr>
              <w:pStyle w:val="032TableBodCcopy"/>
              <w:rPr>
                <w:rFonts w:ascii="Arial" w:hAnsi="Arial" w:cs="Arial"/>
                <w:noProof/>
                <w:sz w:val="20"/>
                <w:szCs w:val="20"/>
              </w:rPr>
            </w:pPr>
            <w:r w:rsidRPr="00767ABF">
              <w:rPr>
                <w:rFonts w:ascii="Arial" w:hAnsi="Arial" w:cs="Arial"/>
                <w:noProof/>
                <w:sz w:val="20"/>
                <w:szCs w:val="20"/>
              </w:rPr>
              <w:t xml:space="preserve">We would like to see an XSA service for application logging that follows the </w:t>
            </w:r>
            <w:hyperlink r:id="rId132" w:history="1">
              <w:r w:rsidR="007F3E6B" w:rsidRPr="00767ABF">
                <w:rPr>
                  <w:rStyle w:val="Hyperlink"/>
                  <w:rFonts w:ascii="Arial" w:hAnsi="Arial" w:cs="Arial"/>
                  <w:noProof/>
                  <w:sz w:val="20"/>
                  <w:szCs w:val="20"/>
                </w:rPr>
                <w:t>ELK</w:t>
              </w:r>
            </w:hyperlink>
            <w:r w:rsidR="007F3E6B" w:rsidRPr="00767ABF">
              <w:rPr>
                <w:rFonts w:ascii="Arial" w:hAnsi="Arial" w:cs="Arial"/>
                <w:noProof/>
                <w:sz w:val="20"/>
                <w:szCs w:val="20"/>
              </w:rPr>
              <w:t xml:space="preserve"> </w:t>
            </w:r>
            <w:r w:rsidR="00842004" w:rsidRPr="00767ABF">
              <w:rPr>
                <w:rFonts w:ascii="Arial" w:hAnsi="Arial" w:cs="Arial"/>
                <w:noProof/>
                <w:sz w:val="20"/>
                <w:szCs w:val="20"/>
              </w:rPr>
              <w:t>stack compatible with the Cloud Foundry app-logging service, but this is not available as of the creation of this workshop.</w:t>
            </w:r>
          </w:p>
          <w:p w14:paraId="1DEFFB46" w14:textId="4AFC0F26" w:rsidR="003545C1" w:rsidRPr="00767ABF" w:rsidRDefault="003545C1" w:rsidP="00386311">
            <w:pPr>
              <w:pStyle w:val="032TableBodCcopy"/>
              <w:rPr>
                <w:rFonts w:ascii="Arial" w:hAnsi="Arial" w:cs="Arial"/>
                <w:noProof/>
                <w:sz w:val="20"/>
                <w:szCs w:val="20"/>
              </w:rPr>
            </w:pPr>
          </w:p>
        </w:tc>
      </w:tr>
      <w:tr w:rsidR="00D54F17" w:rsidRPr="00767ABF" w14:paraId="62857E90" w14:textId="77777777" w:rsidTr="00BC3FB9">
        <w:trPr>
          <w:trHeight w:val="1134"/>
        </w:trPr>
        <w:tc>
          <w:tcPr>
            <w:tcW w:w="3690" w:type="dxa"/>
            <w:tcBorders>
              <w:left w:val="nil"/>
              <w:bottom w:val="single" w:sz="4" w:space="0" w:color="auto"/>
            </w:tcBorders>
            <w:tcMar>
              <w:top w:w="108" w:type="dxa"/>
              <w:bottom w:w="108" w:type="dxa"/>
            </w:tcMar>
          </w:tcPr>
          <w:p w14:paraId="7F8C3C8E" w14:textId="77777777" w:rsidR="00D54F17" w:rsidRPr="00767ABF" w:rsidRDefault="00077525" w:rsidP="004C59C7">
            <w:pPr>
              <w:pStyle w:val="ListParagraph"/>
              <w:numPr>
                <w:ilvl w:val="0"/>
                <w:numId w:val="44"/>
              </w:numPr>
              <w:rPr>
                <w:rFonts w:ascii="Arial" w:hAnsi="Arial" w:cs="Arial"/>
                <w:sz w:val="20"/>
                <w:szCs w:val="20"/>
                <w:shd w:val="clear" w:color="auto" w:fill="FFFFFF"/>
              </w:rPr>
            </w:pPr>
            <w:r w:rsidRPr="00767ABF">
              <w:rPr>
                <w:rFonts w:ascii="Arial" w:hAnsi="Arial" w:cs="Arial"/>
                <w:sz w:val="20"/>
                <w:szCs w:val="20"/>
                <w:shd w:val="clear" w:color="auto" w:fill="FFFFFF"/>
              </w:rPr>
              <w:t>Unzip</w:t>
            </w:r>
          </w:p>
          <w:p w14:paraId="52DD60B1" w14:textId="77777777" w:rsidR="00077525" w:rsidRPr="00767ABF" w:rsidRDefault="00077525" w:rsidP="00077525">
            <w:pPr>
              <w:rPr>
                <w:rFonts w:ascii="Arial" w:hAnsi="Arial" w:cs="Arial"/>
                <w:sz w:val="20"/>
                <w:szCs w:val="20"/>
                <w:shd w:val="clear" w:color="auto" w:fill="FFFFFF"/>
              </w:rPr>
            </w:pPr>
          </w:p>
          <w:p w14:paraId="274CF741" w14:textId="77777777" w:rsidR="00077525" w:rsidRPr="00767ABF" w:rsidRDefault="00077525" w:rsidP="00077525">
            <w:pPr>
              <w:rPr>
                <w:rFonts w:ascii="Arial" w:hAnsi="Arial" w:cs="Arial"/>
                <w:b/>
                <w:sz w:val="20"/>
                <w:szCs w:val="20"/>
              </w:rPr>
            </w:pPr>
            <w:r w:rsidRPr="00767ABF">
              <w:rPr>
                <w:rFonts w:ascii="Arial" w:hAnsi="Arial" w:cs="Arial"/>
                <w:b/>
                <w:sz w:val="20"/>
                <w:szCs w:val="20"/>
              </w:rPr>
              <w:t xml:space="preserve">unzip XS_PYTHON00_0-70003433.ZIP -d </w:t>
            </w:r>
            <w:proofErr w:type="spellStart"/>
            <w:r w:rsidRPr="00767ABF">
              <w:rPr>
                <w:rFonts w:ascii="Arial" w:hAnsi="Arial" w:cs="Arial"/>
                <w:b/>
                <w:sz w:val="20"/>
                <w:szCs w:val="20"/>
              </w:rPr>
              <w:t>sap_dependencies</w:t>
            </w:r>
            <w:proofErr w:type="spellEnd"/>
          </w:p>
          <w:p w14:paraId="08EC060F" w14:textId="6776C7D7" w:rsidR="00077525" w:rsidRPr="00767ABF" w:rsidRDefault="00077525" w:rsidP="00077525">
            <w:pPr>
              <w:rPr>
                <w:rFonts w:ascii="Arial" w:hAnsi="Arial" w:cs="Arial"/>
                <w:sz w:val="20"/>
                <w:szCs w:val="20"/>
                <w:shd w:val="clear" w:color="auto" w:fill="FFFFFF"/>
              </w:rPr>
            </w:pPr>
          </w:p>
        </w:tc>
        <w:tc>
          <w:tcPr>
            <w:tcW w:w="6302" w:type="dxa"/>
            <w:tcBorders>
              <w:bottom w:val="single" w:sz="4" w:space="0" w:color="auto"/>
              <w:right w:val="nil"/>
            </w:tcBorders>
            <w:tcMar>
              <w:top w:w="108" w:type="dxa"/>
              <w:bottom w:w="108" w:type="dxa"/>
            </w:tcMar>
          </w:tcPr>
          <w:p w14:paraId="61B11BD4" w14:textId="653ACABC" w:rsidR="00D54F17" w:rsidRPr="00767ABF" w:rsidRDefault="00547D2F" w:rsidP="00F5228E">
            <w:pPr>
              <w:pStyle w:val="032TableBodCcopy"/>
              <w:rPr>
                <w:rFonts w:ascii="Arial" w:hAnsi="Arial" w:cs="Arial"/>
                <w:noProof/>
                <w:sz w:val="20"/>
                <w:szCs w:val="20"/>
              </w:rPr>
            </w:pPr>
            <w:r w:rsidRPr="00767ABF">
              <w:rPr>
                <w:rFonts w:ascii="Arial" w:hAnsi="Arial" w:cs="Arial"/>
                <w:noProof/>
                <w:sz w:val="20"/>
                <w:szCs w:val="20"/>
              </w:rPr>
              <w:drawing>
                <wp:inline distT="0" distB="0" distL="0" distR="0" wp14:anchorId="1B80721B" wp14:editId="29A62730">
                  <wp:extent cx="3855085" cy="1250950"/>
                  <wp:effectExtent l="0" t="0" r="5715"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855085" cy="1250950"/>
                          </a:xfrm>
                          <a:prstGeom prst="rect">
                            <a:avLst/>
                          </a:prstGeom>
                        </pic:spPr>
                      </pic:pic>
                    </a:graphicData>
                  </a:graphic>
                </wp:inline>
              </w:drawing>
            </w:r>
          </w:p>
        </w:tc>
      </w:tr>
      <w:tr w:rsidR="00547D2F" w:rsidRPr="00767ABF" w14:paraId="1FF07835" w14:textId="77777777" w:rsidTr="00BC3FB9">
        <w:trPr>
          <w:trHeight w:val="1134"/>
        </w:trPr>
        <w:tc>
          <w:tcPr>
            <w:tcW w:w="9992" w:type="dxa"/>
            <w:gridSpan w:val="2"/>
            <w:tcBorders>
              <w:left w:val="nil"/>
              <w:right w:val="nil"/>
            </w:tcBorders>
            <w:tcMar>
              <w:top w:w="108" w:type="dxa"/>
              <w:bottom w:w="108" w:type="dxa"/>
            </w:tcMar>
          </w:tcPr>
          <w:p w14:paraId="120496E4" w14:textId="2E6C537B" w:rsidR="00BC7051" w:rsidRPr="00767ABF" w:rsidRDefault="00BC7051" w:rsidP="00BC7051">
            <w:pPr>
              <w:rPr>
                <w:rFonts w:ascii="Arial" w:hAnsi="Arial" w:cs="Arial"/>
                <w:sz w:val="20"/>
                <w:szCs w:val="20"/>
              </w:rPr>
            </w:pPr>
            <w:r w:rsidRPr="00767ABF">
              <w:rPr>
                <w:rFonts w:ascii="Arial" w:hAnsi="Arial" w:cs="Arial"/>
                <w:sz w:val="20"/>
                <w:szCs w:val="20"/>
              </w:rPr>
              <w:lastRenderedPageBreak/>
              <w:t>When you</w:t>
            </w:r>
            <w:r w:rsidR="001E2362" w:rsidRPr="00767ABF">
              <w:rPr>
                <w:rFonts w:ascii="Arial" w:hAnsi="Arial" w:cs="Arial"/>
                <w:sz w:val="20"/>
                <w:szCs w:val="20"/>
              </w:rPr>
              <w:t>r</w:t>
            </w:r>
            <w:r w:rsidRPr="00767ABF">
              <w:rPr>
                <w:rFonts w:ascii="Arial" w:hAnsi="Arial" w:cs="Arial"/>
                <w:sz w:val="20"/>
                <w:szCs w:val="20"/>
              </w:rPr>
              <w:t xml:space="preserve"> mo</w:t>
            </w:r>
            <w:r w:rsidR="008811B2" w:rsidRPr="00767ABF">
              <w:rPr>
                <w:rFonts w:ascii="Arial" w:hAnsi="Arial" w:cs="Arial"/>
                <w:sz w:val="20"/>
                <w:szCs w:val="20"/>
              </w:rPr>
              <w:t>dule is deployed, it runs in it</w:t>
            </w:r>
            <w:r w:rsidRPr="00767ABF">
              <w:rPr>
                <w:rFonts w:ascii="Arial" w:hAnsi="Arial" w:cs="Arial"/>
                <w:sz w:val="20"/>
                <w:szCs w:val="20"/>
              </w:rPr>
              <w:t>s own isolated container with this specific version of python available to it.</w:t>
            </w:r>
          </w:p>
          <w:p w14:paraId="551D5D80" w14:textId="77777777" w:rsidR="00BC7051" w:rsidRPr="00767ABF" w:rsidRDefault="00BC7051" w:rsidP="00BC7051">
            <w:pPr>
              <w:rPr>
                <w:rFonts w:ascii="Arial" w:hAnsi="Arial" w:cs="Arial"/>
                <w:sz w:val="20"/>
                <w:szCs w:val="20"/>
              </w:rPr>
            </w:pPr>
          </w:p>
          <w:p w14:paraId="6298EBF0" w14:textId="77777777" w:rsidR="00BC7051" w:rsidRPr="00767ABF" w:rsidRDefault="00BC7051" w:rsidP="00BC7051">
            <w:pPr>
              <w:rPr>
                <w:rFonts w:ascii="Arial" w:hAnsi="Arial" w:cs="Arial"/>
                <w:sz w:val="20"/>
                <w:szCs w:val="20"/>
              </w:rPr>
            </w:pPr>
            <w:r w:rsidRPr="00767ABF">
              <w:rPr>
                <w:rFonts w:ascii="Arial" w:hAnsi="Arial" w:cs="Arial"/>
                <w:sz w:val="20"/>
                <w:szCs w:val="20"/>
              </w:rPr>
              <w:t>You can develop and test your python module locally before deploying by setting up the python environment to use the version of python just installed.</w:t>
            </w:r>
          </w:p>
          <w:p w14:paraId="67A0D3F6" w14:textId="77777777" w:rsidR="00547D2F" w:rsidRPr="00767ABF" w:rsidRDefault="00547D2F" w:rsidP="00F5228E">
            <w:pPr>
              <w:pStyle w:val="032TableBodCcopy"/>
              <w:rPr>
                <w:rFonts w:ascii="Arial" w:hAnsi="Arial" w:cs="Arial"/>
                <w:noProof/>
                <w:sz w:val="20"/>
                <w:szCs w:val="20"/>
              </w:rPr>
            </w:pPr>
          </w:p>
        </w:tc>
      </w:tr>
      <w:tr w:rsidR="00850F0C" w:rsidRPr="00767ABF" w14:paraId="1D2F876C" w14:textId="77777777" w:rsidTr="00BC3FB9">
        <w:trPr>
          <w:trHeight w:val="1134"/>
        </w:trPr>
        <w:tc>
          <w:tcPr>
            <w:tcW w:w="3690" w:type="dxa"/>
            <w:tcBorders>
              <w:left w:val="nil"/>
              <w:bottom w:val="single" w:sz="4" w:space="0" w:color="auto"/>
            </w:tcBorders>
            <w:tcMar>
              <w:top w:w="108" w:type="dxa"/>
              <w:bottom w:w="108" w:type="dxa"/>
            </w:tcMar>
          </w:tcPr>
          <w:p w14:paraId="257BD10F" w14:textId="77777777" w:rsidR="00850F0C" w:rsidRPr="00767ABF" w:rsidRDefault="00636B37" w:rsidP="004C59C7">
            <w:pPr>
              <w:pStyle w:val="ListParagraph"/>
              <w:numPr>
                <w:ilvl w:val="0"/>
                <w:numId w:val="44"/>
              </w:numPr>
              <w:rPr>
                <w:rFonts w:ascii="Arial" w:hAnsi="Arial" w:cs="Arial"/>
                <w:sz w:val="20"/>
                <w:szCs w:val="20"/>
                <w:shd w:val="clear" w:color="auto" w:fill="FFFFFF"/>
              </w:rPr>
            </w:pPr>
            <w:r w:rsidRPr="00767ABF">
              <w:rPr>
                <w:rFonts w:ascii="Arial" w:hAnsi="Arial" w:cs="Arial"/>
                <w:sz w:val="20"/>
                <w:szCs w:val="20"/>
                <w:shd w:val="clear" w:color="auto" w:fill="FFFFFF"/>
              </w:rPr>
              <w:t>Run this command to set up the environment.</w:t>
            </w:r>
          </w:p>
          <w:p w14:paraId="6ADC1EE3" w14:textId="77777777" w:rsidR="00636B37" w:rsidRPr="00767ABF" w:rsidRDefault="00636B37" w:rsidP="00636B37">
            <w:pPr>
              <w:rPr>
                <w:rFonts w:ascii="Arial" w:hAnsi="Arial" w:cs="Arial"/>
                <w:sz w:val="20"/>
                <w:szCs w:val="20"/>
                <w:shd w:val="clear" w:color="auto" w:fill="FFFFFF"/>
              </w:rPr>
            </w:pPr>
          </w:p>
          <w:p w14:paraId="0936DD70" w14:textId="77777777" w:rsidR="0033093D" w:rsidRPr="00767ABF" w:rsidRDefault="0033093D" w:rsidP="0033093D">
            <w:pPr>
              <w:rPr>
                <w:rFonts w:ascii="Arial" w:hAnsi="Arial" w:cs="Arial"/>
                <w:b/>
                <w:sz w:val="20"/>
                <w:szCs w:val="20"/>
              </w:rPr>
            </w:pPr>
            <w:r w:rsidRPr="00767ABF">
              <w:rPr>
                <w:rFonts w:ascii="Arial" w:hAnsi="Arial" w:cs="Arial"/>
                <w:b/>
                <w:sz w:val="20"/>
                <w:szCs w:val="20"/>
              </w:rPr>
              <w:t>. set_python_env.sh</w:t>
            </w:r>
          </w:p>
          <w:p w14:paraId="18D9B894" w14:textId="77777777" w:rsidR="0033093D" w:rsidRPr="00767ABF" w:rsidRDefault="0033093D" w:rsidP="0033093D">
            <w:pPr>
              <w:rPr>
                <w:rFonts w:ascii="Arial" w:hAnsi="Arial" w:cs="Arial"/>
                <w:sz w:val="20"/>
                <w:szCs w:val="20"/>
              </w:rPr>
            </w:pPr>
          </w:p>
          <w:p w14:paraId="738AC3A7" w14:textId="37E4968B" w:rsidR="0033093D" w:rsidRPr="00767ABF" w:rsidRDefault="00F73130" w:rsidP="0033093D">
            <w:pPr>
              <w:rPr>
                <w:rFonts w:ascii="Arial" w:hAnsi="Arial" w:cs="Arial"/>
                <w:sz w:val="20"/>
                <w:szCs w:val="20"/>
              </w:rPr>
            </w:pPr>
            <w:r w:rsidRPr="00767ABF">
              <w:rPr>
                <w:rFonts w:ascii="Arial" w:hAnsi="Arial" w:cs="Arial"/>
                <w:sz w:val="20"/>
                <w:szCs w:val="20"/>
              </w:rPr>
              <w:t>Note: T</w:t>
            </w:r>
            <w:r w:rsidR="0033093D" w:rsidRPr="00767ABF">
              <w:rPr>
                <w:rFonts w:ascii="Arial" w:hAnsi="Arial" w:cs="Arial"/>
                <w:sz w:val="20"/>
                <w:szCs w:val="20"/>
              </w:rPr>
              <w:t>hat's dot space set_python_env.sh</w:t>
            </w:r>
          </w:p>
          <w:p w14:paraId="00B2A26F" w14:textId="4E1731BE" w:rsidR="00636B37" w:rsidRPr="00767ABF" w:rsidRDefault="00636B37" w:rsidP="00636B37">
            <w:pPr>
              <w:rPr>
                <w:rFonts w:ascii="Arial" w:hAnsi="Arial" w:cs="Arial"/>
                <w:sz w:val="20"/>
                <w:szCs w:val="20"/>
                <w:shd w:val="clear" w:color="auto" w:fill="FFFFFF"/>
              </w:rPr>
            </w:pPr>
          </w:p>
        </w:tc>
        <w:tc>
          <w:tcPr>
            <w:tcW w:w="6302" w:type="dxa"/>
            <w:tcBorders>
              <w:bottom w:val="single" w:sz="4" w:space="0" w:color="auto"/>
              <w:right w:val="nil"/>
            </w:tcBorders>
            <w:tcMar>
              <w:top w:w="108" w:type="dxa"/>
              <w:bottom w:w="108" w:type="dxa"/>
            </w:tcMar>
          </w:tcPr>
          <w:p w14:paraId="600E3C63" w14:textId="01386C44" w:rsidR="00850F0C" w:rsidRPr="00767ABF" w:rsidRDefault="003B725D" w:rsidP="00F5228E">
            <w:pPr>
              <w:pStyle w:val="032TableBodCcopy"/>
              <w:rPr>
                <w:rFonts w:ascii="Arial" w:hAnsi="Arial" w:cs="Arial"/>
                <w:noProof/>
                <w:sz w:val="20"/>
                <w:szCs w:val="20"/>
              </w:rPr>
            </w:pPr>
            <w:r w:rsidRPr="00767ABF">
              <w:rPr>
                <w:rFonts w:ascii="Arial" w:hAnsi="Arial" w:cs="Arial"/>
                <w:noProof/>
                <w:sz w:val="20"/>
                <w:szCs w:val="20"/>
              </w:rPr>
              <w:drawing>
                <wp:inline distT="0" distB="0" distL="0" distR="0" wp14:anchorId="6C9E2B57" wp14:editId="0AF1A31E">
                  <wp:extent cx="3855085" cy="273050"/>
                  <wp:effectExtent l="0" t="0" r="5715"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855085" cy="273050"/>
                          </a:xfrm>
                          <a:prstGeom prst="rect">
                            <a:avLst/>
                          </a:prstGeom>
                        </pic:spPr>
                      </pic:pic>
                    </a:graphicData>
                  </a:graphic>
                </wp:inline>
              </w:drawing>
            </w:r>
          </w:p>
        </w:tc>
      </w:tr>
      <w:tr w:rsidR="00181BAC" w:rsidRPr="00767ABF" w14:paraId="7364D33A" w14:textId="77777777" w:rsidTr="00BC3FB9">
        <w:trPr>
          <w:trHeight w:val="1134"/>
        </w:trPr>
        <w:tc>
          <w:tcPr>
            <w:tcW w:w="9992" w:type="dxa"/>
            <w:gridSpan w:val="2"/>
            <w:tcBorders>
              <w:left w:val="nil"/>
              <w:right w:val="nil"/>
            </w:tcBorders>
            <w:tcMar>
              <w:top w:w="108" w:type="dxa"/>
              <w:bottom w:w="108" w:type="dxa"/>
            </w:tcMar>
          </w:tcPr>
          <w:p w14:paraId="52340119" w14:textId="77777777" w:rsidR="00181BAC" w:rsidRPr="00767ABF" w:rsidRDefault="00181BAC" w:rsidP="00181BAC">
            <w:pPr>
              <w:pStyle w:val="032TableBodCcopy"/>
              <w:rPr>
                <w:rFonts w:ascii="Arial" w:hAnsi="Arial" w:cs="Arial"/>
                <w:sz w:val="20"/>
                <w:szCs w:val="20"/>
              </w:rPr>
            </w:pPr>
            <w:r w:rsidRPr="00767ABF">
              <w:rPr>
                <w:rFonts w:ascii="Arial" w:hAnsi="Arial" w:cs="Arial"/>
                <w:sz w:val="20"/>
                <w:szCs w:val="20"/>
              </w:rPr>
              <w:t>This will relocate you into the python module of your project.</w:t>
            </w:r>
          </w:p>
          <w:p w14:paraId="181F3077" w14:textId="77777777" w:rsidR="00813160" w:rsidRPr="00767ABF" w:rsidRDefault="00813160" w:rsidP="00181BAC">
            <w:pPr>
              <w:pStyle w:val="032TableBodCcopy"/>
              <w:rPr>
                <w:rFonts w:ascii="Arial" w:hAnsi="Arial" w:cs="Arial"/>
                <w:sz w:val="20"/>
                <w:szCs w:val="20"/>
              </w:rPr>
            </w:pPr>
          </w:p>
          <w:p w14:paraId="49A29F1A" w14:textId="77777777" w:rsidR="00813160" w:rsidRDefault="00813160" w:rsidP="00813160">
            <w:pPr>
              <w:rPr>
                <w:rFonts w:ascii="Arial" w:hAnsi="Arial" w:cs="Arial"/>
                <w:sz w:val="20"/>
                <w:szCs w:val="20"/>
              </w:rPr>
            </w:pPr>
            <w:r w:rsidRPr="00767ABF">
              <w:rPr>
                <w:rFonts w:ascii="Arial" w:hAnsi="Arial" w:cs="Arial"/>
                <w:sz w:val="20"/>
                <w:szCs w:val="20"/>
              </w:rPr>
              <w:t>Create a vendor directory to hold the python libraries your module needs.</w:t>
            </w:r>
          </w:p>
          <w:p w14:paraId="6E0BF704" w14:textId="77777777" w:rsidR="00F9657D" w:rsidRDefault="00F9657D" w:rsidP="00813160">
            <w:pPr>
              <w:rPr>
                <w:rFonts w:ascii="Arial" w:hAnsi="Arial" w:cs="Arial"/>
                <w:sz w:val="20"/>
                <w:szCs w:val="20"/>
              </w:rPr>
            </w:pPr>
          </w:p>
          <w:p w14:paraId="797AB453" w14:textId="5C9C9227" w:rsidR="00F9657D" w:rsidRPr="00767ABF" w:rsidRDefault="00F9657D" w:rsidP="00813160">
            <w:pPr>
              <w:rPr>
                <w:rFonts w:ascii="Arial" w:hAnsi="Arial" w:cs="Arial"/>
                <w:sz w:val="20"/>
                <w:szCs w:val="20"/>
              </w:rPr>
            </w:pPr>
            <w:r>
              <w:rPr>
                <w:rFonts w:ascii="Arial" w:hAnsi="Arial" w:cs="Arial"/>
                <w:sz w:val="20"/>
                <w:szCs w:val="20"/>
              </w:rPr>
              <w:t xml:space="preserve">As mentioned in the presentation, it's important </w:t>
            </w:r>
            <w:r w:rsidR="00164972">
              <w:rPr>
                <w:rFonts w:ascii="Arial" w:hAnsi="Arial" w:cs="Arial"/>
                <w:sz w:val="20"/>
                <w:szCs w:val="20"/>
              </w:rPr>
              <w:t>to bring all the libraries that your python module requires into the project so that you can control the versions of the python dependencies.</w:t>
            </w:r>
          </w:p>
        </w:tc>
      </w:tr>
      <w:tr w:rsidR="00181BAC" w:rsidRPr="00767ABF" w14:paraId="1FF256B8" w14:textId="77777777" w:rsidTr="00BC3FB9">
        <w:trPr>
          <w:trHeight w:val="1047"/>
        </w:trPr>
        <w:tc>
          <w:tcPr>
            <w:tcW w:w="3690" w:type="dxa"/>
            <w:tcBorders>
              <w:left w:val="nil"/>
              <w:bottom w:val="single" w:sz="4" w:space="0" w:color="auto"/>
            </w:tcBorders>
            <w:tcMar>
              <w:top w:w="108" w:type="dxa"/>
              <w:bottom w:w="108" w:type="dxa"/>
            </w:tcMar>
          </w:tcPr>
          <w:p w14:paraId="278907EC" w14:textId="77777777" w:rsidR="00181BAC" w:rsidRPr="00767ABF" w:rsidRDefault="00813160" w:rsidP="004C59C7">
            <w:pPr>
              <w:pStyle w:val="ListParagraph"/>
              <w:numPr>
                <w:ilvl w:val="0"/>
                <w:numId w:val="44"/>
              </w:numPr>
              <w:rPr>
                <w:rFonts w:ascii="Arial" w:hAnsi="Arial" w:cs="Arial"/>
                <w:sz w:val="20"/>
                <w:szCs w:val="20"/>
                <w:shd w:val="clear" w:color="auto" w:fill="FFFFFF"/>
              </w:rPr>
            </w:pPr>
            <w:r w:rsidRPr="00767ABF">
              <w:rPr>
                <w:rFonts w:ascii="Arial" w:hAnsi="Arial" w:cs="Arial"/>
                <w:sz w:val="20"/>
                <w:szCs w:val="20"/>
                <w:shd w:val="clear" w:color="auto" w:fill="FFFFFF"/>
              </w:rPr>
              <w:t xml:space="preserve">Run </w:t>
            </w:r>
            <w:proofErr w:type="spellStart"/>
            <w:r w:rsidRPr="00767ABF">
              <w:rPr>
                <w:rFonts w:ascii="Arial" w:hAnsi="Arial" w:cs="Arial"/>
                <w:sz w:val="20"/>
                <w:szCs w:val="20"/>
                <w:shd w:val="clear" w:color="auto" w:fill="FFFFFF"/>
              </w:rPr>
              <w:t>mkdir</w:t>
            </w:r>
            <w:proofErr w:type="spellEnd"/>
            <w:r w:rsidRPr="00767ABF">
              <w:rPr>
                <w:rFonts w:ascii="Arial" w:hAnsi="Arial" w:cs="Arial"/>
                <w:sz w:val="20"/>
                <w:szCs w:val="20"/>
                <w:shd w:val="clear" w:color="auto" w:fill="FFFFFF"/>
              </w:rPr>
              <w:t>.</w:t>
            </w:r>
          </w:p>
          <w:p w14:paraId="2C9A0768" w14:textId="77777777" w:rsidR="00813160" w:rsidRPr="00767ABF" w:rsidRDefault="00813160" w:rsidP="00813160">
            <w:pPr>
              <w:rPr>
                <w:rFonts w:ascii="Arial" w:hAnsi="Arial" w:cs="Arial"/>
                <w:sz w:val="20"/>
                <w:szCs w:val="20"/>
                <w:shd w:val="clear" w:color="auto" w:fill="FFFFFF"/>
              </w:rPr>
            </w:pPr>
          </w:p>
          <w:p w14:paraId="62CE591E" w14:textId="77777777" w:rsidR="00813160" w:rsidRPr="00767ABF" w:rsidRDefault="00813160" w:rsidP="00813160">
            <w:pPr>
              <w:rPr>
                <w:rFonts w:ascii="Arial" w:hAnsi="Arial" w:cs="Arial"/>
                <w:b/>
                <w:sz w:val="20"/>
                <w:szCs w:val="20"/>
              </w:rPr>
            </w:pPr>
            <w:proofErr w:type="spellStart"/>
            <w:r w:rsidRPr="00767ABF">
              <w:rPr>
                <w:rFonts w:ascii="Arial" w:hAnsi="Arial" w:cs="Arial"/>
                <w:b/>
                <w:color w:val="000000"/>
                <w:sz w:val="20"/>
                <w:szCs w:val="20"/>
              </w:rPr>
              <w:t>mkdir</w:t>
            </w:r>
            <w:proofErr w:type="spellEnd"/>
            <w:r w:rsidRPr="00767ABF">
              <w:rPr>
                <w:rFonts w:ascii="Arial" w:hAnsi="Arial" w:cs="Arial"/>
                <w:b/>
                <w:color w:val="000000"/>
                <w:sz w:val="20"/>
                <w:szCs w:val="20"/>
              </w:rPr>
              <w:t xml:space="preserve"> -p vendor</w:t>
            </w:r>
          </w:p>
          <w:p w14:paraId="10D06554" w14:textId="285DABF1" w:rsidR="00813160" w:rsidRPr="00767ABF" w:rsidRDefault="00813160" w:rsidP="00813160">
            <w:pPr>
              <w:rPr>
                <w:rFonts w:ascii="Arial" w:hAnsi="Arial" w:cs="Arial"/>
                <w:sz w:val="20"/>
                <w:szCs w:val="20"/>
                <w:shd w:val="clear" w:color="auto" w:fill="FFFFFF"/>
              </w:rPr>
            </w:pPr>
          </w:p>
        </w:tc>
        <w:tc>
          <w:tcPr>
            <w:tcW w:w="6302" w:type="dxa"/>
            <w:tcBorders>
              <w:bottom w:val="single" w:sz="4" w:space="0" w:color="auto"/>
              <w:right w:val="nil"/>
            </w:tcBorders>
            <w:tcMar>
              <w:top w:w="108" w:type="dxa"/>
              <w:bottom w:w="108" w:type="dxa"/>
            </w:tcMar>
          </w:tcPr>
          <w:p w14:paraId="25CC0BED" w14:textId="6E77B5D5" w:rsidR="00181BAC" w:rsidRPr="00767ABF" w:rsidRDefault="00644C5B" w:rsidP="00F5228E">
            <w:pPr>
              <w:pStyle w:val="032TableBodCcopy"/>
              <w:rPr>
                <w:rFonts w:ascii="Arial" w:hAnsi="Arial" w:cs="Arial"/>
                <w:noProof/>
                <w:sz w:val="20"/>
                <w:szCs w:val="20"/>
              </w:rPr>
            </w:pPr>
            <w:r w:rsidRPr="00767ABF">
              <w:rPr>
                <w:rFonts w:ascii="Arial" w:hAnsi="Arial" w:cs="Arial"/>
                <w:noProof/>
                <w:sz w:val="20"/>
                <w:szCs w:val="20"/>
              </w:rPr>
              <w:drawing>
                <wp:inline distT="0" distB="0" distL="0" distR="0" wp14:anchorId="01879EF3" wp14:editId="4AE9796A">
                  <wp:extent cx="3187700" cy="533400"/>
                  <wp:effectExtent l="0" t="0" r="0" b="0"/>
                  <wp:docPr id="2241" name="Picture 2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187700" cy="533400"/>
                          </a:xfrm>
                          <a:prstGeom prst="rect">
                            <a:avLst/>
                          </a:prstGeom>
                        </pic:spPr>
                      </pic:pic>
                    </a:graphicData>
                  </a:graphic>
                </wp:inline>
              </w:drawing>
            </w:r>
          </w:p>
        </w:tc>
      </w:tr>
      <w:tr w:rsidR="00905937" w:rsidRPr="00767ABF" w14:paraId="0EF48DF6" w14:textId="77777777" w:rsidTr="00BC3FB9">
        <w:trPr>
          <w:trHeight w:val="1134"/>
        </w:trPr>
        <w:tc>
          <w:tcPr>
            <w:tcW w:w="9992" w:type="dxa"/>
            <w:gridSpan w:val="2"/>
            <w:tcBorders>
              <w:left w:val="nil"/>
              <w:right w:val="nil"/>
            </w:tcBorders>
            <w:tcMar>
              <w:top w:w="108" w:type="dxa"/>
              <w:bottom w:w="108" w:type="dxa"/>
            </w:tcMar>
          </w:tcPr>
          <w:p w14:paraId="766E83DE" w14:textId="64A46AE1" w:rsidR="00C833CE" w:rsidRDefault="00C833CE" w:rsidP="00905937">
            <w:pPr>
              <w:pStyle w:val="032TableBodCcopy"/>
              <w:rPr>
                <w:rFonts w:ascii="Arial" w:hAnsi="Arial" w:cs="Arial"/>
                <w:sz w:val="20"/>
                <w:szCs w:val="20"/>
              </w:rPr>
            </w:pPr>
            <w:r>
              <w:rPr>
                <w:rFonts w:ascii="Arial" w:hAnsi="Arial" w:cs="Arial"/>
                <w:sz w:val="20"/>
                <w:szCs w:val="20"/>
              </w:rPr>
              <w:t>The python dependencies are specified in the requirements.txt file in the project.</w:t>
            </w:r>
            <w:r w:rsidR="00F043D6">
              <w:rPr>
                <w:rFonts w:ascii="Arial" w:hAnsi="Arial" w:cs="Arial"/>
                <w:sz w:val="20"/>
                <w:szCs w:val="20"/>
              </w:rPr>
              <w:t xml:space="preserve">  While most of these dependencies will be provided by the public python repository </w:t>
            </w:r>
            <w:hyperlink r:id="rId136" w:history="1">
              <w:proofErr w:type="spellStart"/>
              <w:r w:rsidR="00F043D6" w:rsidRPr="00455AEC">
                <w:rPr>
                  <w:rStyle w:val="Hyperlink"/>
                  <w:rFonts w:ascii="Arial" w:hAnsi="Arial" w:cs="Arial"/>
                  <w:sz w:val="20"/>
                  <w:szCs w:val="20"/>
                </w:rPr>
                <w:t>PyPi</w:t>
              </w:r>
              <w:proofErr w:type="spellEnd"/>
            </w:hyperlink>
            <w:r w:rsidR="00455AEC">
              <w:rPr>
                <w:rFonts w:ascii="Arial" w:hAnsi="Arial" w:cs="Arial"/>
                <w:sz w:val="20"/>
                <w:szCs w:val="20"/>
              </w:rPr>
              <w:t xml:space="preserve"> some are SAP </w:t>
            </w:r>
            <w:r w:rsidR="00762F22">
              <w:rPr>
                <w:rFonts w:ascii="Arial" w:hAnsi="Arial" w:cs="Arial"/>
                <w:sz w:val="20"/>
                <w:szCs w:val="20"/>
              </w:rPr>
              <w:t>libraries</w:t>
            </w:r>
            <w:r w:rsidR="00455AEC">
              <w:rPr>
                <w:rFonts w:ascii="Arial" w:hAnsi="Arial" w:cs="Arial"/>
                <w:sz w:val="20"/>
                <w:szCs w:val="20"/>
              </w:rPr>
              <w:t xml:space="preserve"> made available when you unzipped </w:t>
            </w:r>
            <w:r w:rsidR="00455AEC" w:rsidRPr="00455AEC">
              <w:rPr>
                <w:rFonts w:ascii="Arial" w:hAnsi="Arial" w:cs="Arial"/>
                <w:sz w:val="20"/>
                <w:szCs w:val="20"/>
              </w:rPr>
              <w:t>the XS_PYTHON00_0-70003433.ZIP file above.</w:t>
            </w:r>
            <w:r w:rsidR="00477AB9">
              <w:rPr>
                <w:rFonts w:ascii="Arial" w:hAnsi="Arial" w:cs="Arial"/>
                <w:sz w:val="20"/>
                <w:szCs w:val="20"/>
              </w:rPr>
              <w:t xml:space="preserve">  This is why specifying the --find-links is important, otherwise the SAP libraries won't be found</w:t>
            </w:r>
            <w:r w:rsidR="00762F22">
              <w:rPr>
                <w:rFonts w:ascii="Arial" w:hAnsi="Arial" w:cs="Arial"/>
                <w:sz w:val="20"/>
                <w:szCs w:val="20"/>
              </w:rPr>
              <w:t xml:space="preserve"> when trying to gather all the needed libraries and their dependencies</w:t>
            </w:r>
            <w:r w:rsidR="00477AB9">
              <w:rPr>
                <w:rFonts w:ascii="Arial" w:hAnsi="Arial" w:cs="Arial"/>
                <w:sz w:val="20"/>
                <w:szCs w:val="20"/>
              </w:rPr>
              <w:t>.</w:t>
            </w:r>
          </w:p>
          <w:p w14:paraId="27461FDC" w14:textId="48410673" w:rsidR="00A815C6" w:rsidRDefault="00A815C6" w:rsidP="00905937">
            <w:pPr>
              <w:pStyle w:val="032TableBodCcopy"/>
              <w:rPr>
                <w:rFonts w:ascii="Arial" w:hAnsi="Arial" w:cs="Arial"/>
                <w:sz w:val="20"/>
                <w:szCs w:val="20"/>
              </w:rPr>
            </w:pPr>
          </w:p>
          <w:p w14:paraId="01A14738" w14:textId="228F1532" w:rsidR="00A815C6" w:rsidRDefault="00A815C6" w:rsidP="00905937">
            <w:pPr>
              <w:pStyle w:val="032TableBodCcopy"/>
              <w:rPr>
                <w:rFonts w:ascii="Arial" w:hAnsi="Arial" w:cs="Arial"/>
                <w:sz w:val="20"/>
                <w:szCs w:val="20"/>
              </w:rPr>
            </w:pPr>
            <w:r>
              <w:rPr>
                <w:rFonts w:ascii="Arial" w:hAnsi="Arial" w:cs="Arial"/>
                <w:sz w:val="20"/>
                <w:szCs w:val="20"/>
              </w:rPr>
              <w:t>We use a folder called vendor because the python buildpack looks for this folder and assumes that everything the python module needs will be found in there.  During deployment, the deployer will not make any additional attempts to find missing dependencies and will fail otherwise.  This is an important thing to consider when working with python modules.</w:t>
            </w:r>
          </w:p>
          <w:p w14:paraId="2A0BA675" w14:textId="77777777" w:rsidR="00C833CE" w:rsidRDefault="00C833CE" w:rsidP="00905937">
            <w:pPr>
              <w:pStyle w:val="032TableBodCcopy"/>
              <w:rPr>
                <w:rFonts w:ascii="Arial" w:hAnsi="Arial" w:cs="Arial"/>
                <w:sz w:val="20"/>
                <w:szCs w:val="20"/>
              </w:rPr>
            </w:pPr>
          </w:p>
          <w:p w14:paraId="2870EB03" w14:textId="08C5DF14" w:rsidR="00905937" w:rsidRPr="00767ABF" w:rsidRDefault="00905937" w:rsidP="00905937">
            <w:pPr>
              <w:pStyle w:val="032TableBodCcopy"/>
              <w:rPr>
                <w:rFonts w:ascii="Arial" w:hAnsi="Arial" w:cs="Arial"/>
                <w:noProof/>
                <w:sz w:val="20"/>
                <w:szCs w:val="20"/>
              </w:rPr>
            </w:pPr>
            <w:r w:rsidRPr="00767ABF">
              <w:rPr>
                <w:rFonts w:ascii="Arial" w:hAnsi="Arial" w:cs="Arial"/>
                <w:sz w:val="20"/>
                <w:szCs w:val="20"/>
              </w:rPr>
              <w:t>Use the python packaging tool</w:t>
            </w:r>
            <w:r w:rsidR="00250586" w:rsidRPr="00767ABF">
              <w:rPr>
                <w:rFonts w:ascii="Arial" w:hAnsi="Arial" w:cs="Arial"/>
                <w:sz w:val="20"/>
                <w:szCs w:val="20"/>
              </w:rPr>
              <w:t>(pip)</w:t>
            </w:r>
            <w:r w:rsidRPr="00767ABF">
              <w:rPr>
                <w:rFonts w:ascii="Arial" w:hAnsi="Arial" w:cs="Arial"/>
                <w:sz w:val="20"/>
                <w:szCs w:val="20"/>
              </w:rPr>
              <w:t xml:space="preserve"> to download the dependencies found in</w:t>
            </w:r>
            <w:r w:rsidR="00F960E1" w:rsidRPr="00767ABF">
              <w:rPr>
                <w:rFonts w:ascii="Arial" w:hAnsi="Arial" w:cs="Arial"/>
                <w:sz w:val="20"/>
                <w:szCs w:val="20"/>
              </w:rPr>
              <w:t xml:space="preserve"> </w:t>
            </w:r>
            <w:r w:rsidRPr="00767ABF">
              <w:rPr>
                <w:rFonts w:ascii="Arial" w:hAnsi="Arial" w:cs="Arial"/>
                <w:sz w:val="20"/>
                <w:szCs w:val="20"/>
              </w:rPr>
              <w:t>t</w:t>
            </w:r>
            <w:r w:rsidR="00F960E1" w:rsidRPr="00767ABF">
              <w:rPr>
                <w:rFonts w:ascii="Arial" w:hAnsi="Arial" w:cs="Arial"/>
                <w:sz w:val="20"/>
                <w:szCs w:val="20"/>
              </w:rPr>
              <w:t>he</w:t>
            </w:r>
            <w:r w:rsidRPr="00767ABF">
              <w:rPr>
                <w:rFonts w:ascii="Arial" w:hAnsi="Arial" w:cs="Arial"/>
                <w:sz w:val="20"/>
                <w:szCs w:val="20"/>
              </w:rPr>
              <w:t xml:space="preserve"> requirements.txt</w:t>
            </w:r>
          </w:p>
        </w:tc>
      </w:tr>
      <w:tr w:rsidR="00A12D56" w:rsidRPr="00767ABF" w14:paraId="103B4D88" w14:textId="77777777" w:rsidTr="00BC3FB9">
        <w:trPr>
          <w:trHeight w:val="1134"/>
        </w:trPr>
        <w:tc>
          <w:tcPr>
            <w:tcW w:w="3690" w:type="dxa"/>
            <w:tcBorders>
              <w:left w:val="nil"/>
            </w:tcBorders>
            <w:tcMar>
              <w:top w:w="108" w:type="dxa"/>
              <w:bottom w:w="108" w:type="dxa"/>
            </w:tcMar>
          </w:tcPr>
          <w:p w14:paraId="0EA779ED" w14:textId="77777777" w:rsidR="00A12D56" w:rsidRPr="00767ABF" w:rsidRDefault="00905937" w:rsidP="004C59C7">
            <w:pPr>
              <w:pStyle w:val="ListParagraph"/>
              <w:numPr>
                <w:ilvl w:val="0"/>
                <w:numId w:val="44"/>
              </w:numPr>
              <w:rPr>
                <w:rFonts w:ascii="Arial" w:hAnsi="Arial" w:cs="Arial"/>
                <w:sz w:val="20"/>
                <w:szCs w:val="20"/>
                <w:shd w:val="clear" w:color="auto" w:fill="FFFFFF"/>
              </w:rPr>
            </w:pPr>
            <w:r w:rsidRPr="00767ABF">
              <w:rPr>
                <w:rFonts w:ascii="Arial" w:hAnsi="Arial" w:cs="Arial"/>
                <w:sz w:val="20"/>
                <w:szCs w:val="20"/>
                <w:shd w:val="clear" w:color="auto" w:fill="FFFFFF"/>
              </w:rPr>
              <w:t>Run pip.</w:t>
            </w:r>
          </w:p>
          <w:p w14:paraId="4996F7AC" w14:textId="77777777" w:rsidR="00905937" w:rsidRPr="00767ABF" w:rsidRDefault="00905937" w:rsidP="00905937">
            <w:pPr>
              <w:rPr>
                <w:rFonts w:ascii="Arial" w:hAnsi="Arial" w:cs="Arial"/>
                <w:sz w:val="20"/>
                <w:szCs w:val="20"/>
                <w:shd w:val="clear" w:color="auto" w:fill="FFFFFF"/>
              </w:rPr>
            </w:pPr>
          </w:p>
          <w:p w14:paraId="6061FDF8" w14:textId="77777777" w:rsidR="00905937" w:rsidRPr="00767ABF" w:rsidRDefault="00905937" w:rsidP="00905937">
            <w:pPr>
              <w:rPr>
                <w:rFonts w:ascii="Arial" w:hAnsi="Arial" w:cs="Arial"/>
                <w:b/>
                <w:sz w:val="20"/>
                <w:szCs w:val="20"/>
              </w:rPr>
            </w:pPr>
            <w:r w:rsidRPr="00767ABF">
              <w:rPr>
                <w:rFonts w:ascii="Arial" w:hAnsi="Arial" w:cs="Arial"/>
                <w:b/>
                <w:sz w:val="20"/>
                <w:szCs w:val="20"/>
              </w:rPr>
              <w:t>pip download -d vendor -r requirements.txt --find-links ../../</w:t>
            </w:r>
            <w:proofErr w:type="spellStart"/>
            <w:r w:rsidRPr="00767ABF">
              <w:rPr>
                <w:rFonts w:ascii="Arial" w:hAnsi="Arial" w:cs="Arial"/>
                <w:b/>
                <w:sz w:val="20"/>
                <w:szCs w:val="20"/>
              </w:rPr>
              <w:t>sap_dependencies</w:t>
            </w:r>
            <w:proofErr w:type="spellEnd"/>
          </w:p>
          <w:p w14:paraId="77DE5A1B" w14:textId="77777777" w:rsidR="00905937" w:rsidRPr="00767ABF" w:rsidRDefault="00905937" w:rsidP="00905937">
            <w:pPr>
              <w:rPr>
                <w:rFonts w:ascii="Arial" w:hAnsi="Arial" w:cs="Arial"/>
                <w:sz w:val="20"/>
                <w:szCs w:val="20"/>
                <w:shd w:val="clear" w:color="auto" w:fill="FFFFFF"/>
              </w:rPr>
            </w:pPr>
          </w:p>
          <w:p w14:paraId="0BE7F4CD" w14:textId="07D0DF9F" w:rsidR="00716E21" w:rsidRPr="00767ABF" w:rsidRDefault="00716E21" w:rsidP="00905937">
            <w:pPr>
              <w:rPr>
                <w:rFonts w:ascii="Arial" w:hAnsi="Arial" w:cs="Arial"/>
                <w:sz w:val="20"/>
                <w:szCs w:val="20"/>
                <w:shd w:val="clear" w:color="auto" w:fill="FFFFFF"/>
              </w:rPr>
            </w:pPr>
            <w:r w:rsidRPr="00767ABF">
              <w:rPr>
                <w:rFonts w:ascii="Arial" w:hAnsi="Arial" w:cs="Arial"/>
                <w:sz w:val="20"/>
                <w:szCs w:val="20"/>
                <w:shd w:val="clear" w:color="auto" w:fill="FFFFFF"/>
              </w:rPr>
              <w:t>You can safely ignore the yellow upgrade warning.</w:t>
            </w:r>
          </w:p>
        </w:tc>
        <w:tc>
          <w:tcPr>
            <w:tcW w:w="6302" w:type="dxa"/>
            <w:tcBorders>
              <w:right w:val="nil"/>
            </w:tcBorders>
            <w:tcMar>
              <w:top w:w="108" w:type="dxa"/>
              <w:bottom w:w="108" w:type="dxa"/>
            </w:tcMar>
          </w:tcPr>
          <w:p w14:paraId="5CA710C5" w14:textId="22E046A3" w:rsidR="00A12D56" w:rsidRPr="00767ABF" w:rsidRDefault="00716E21" w:rsidP="00F5228E">
            <w:pPr>
              <w:pStyle w:val="032TableBodCcopy"/>
              <w:rPr>
                <w:rFonts w:ascii="Arial" w:hAnsi="Arial" w:cs="Arial"/>
                <w:noProof/>
                <w:sz w:val="20"/>
                <w:szCs w:val="20"/>
              </w:rPr>
            </w:pPr>
            <w:r w:rsidRPr="00767ABF">
              <w:rPr>
                <w:rFonts w:ascii="Arial" w:hAnsi="Arial" w:cs="Arial"/>
                <w:noProof/>
                <w:sz w:val="20"/>
                <w:szCs w:val="20"/>
              </w:rPr>
              <w:drawing>
                <wp:inline distT="0" distB="0" distL="0" distR="0" wp14:anchorId="1102AB2B" wp14:editId="2E6D3CD5">
                  <wp:extent cx="3855085" cy="994410"/>
                  <wp:effectExtent l="0" t="0" r="5715" b="0"/>
                  <wp:docPr id="2242" name="Picture 2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855085" cy="994410"/>
                          </a:xfrm>
                          <a:prstGeom prst="rect">
                            <a:avLst/>
                          </a:prstGeom>
                        </pic:spPr>
                      </pic:pic>
                    </a:graphicData>
                  </a:graphic>
                </wp:inline>
              </w:drawing>
            </w:r>
          </w:p>
        </w:tc>
      </w:tr>
      <w:tr w:rsidR="00A12D56" w:rsidRPr="00767ABF" w14:paraId="2C3C48AD" w14:textId="77777777" w:rsidTr="00BC3FB9">
        <w:trPr>
          <w:trHeight w:val="1134"/>
        </w:trPr>
        <w:tc>
          <w:tcPr>
            <w:tcW w:w="3690" w:type="dxa"/>
            <w:tcBorders>
              <w:left w:val="nil"/>
              <w:bottom w:val="single" w:sz="4" w:space="0" w:color="auto"/>
            </w:tcBorders>
            <w:tcMar>
              <w:top w:w="108" w:type="dxa"/>
              <w:bottom w:w="108" w:type="dxa"/>
            </w:tcMar>
          </w:tcPr>
          <w:p w14:paraId="1D0F0302" w14:textId="60E036A4" w:rsidR="00645402" w:rsidRPr="00767ABF" w:rsidRDefault="00645402" w:rsidP="00645402">
            <w:pPr>
              <w:pStyle w:val="ListParagraph"/>
              <w:numPr>
                <w:ilvl w:val="0"/>
                <w:numId w:val="44"/>
              </w:numPr>
              <w:rPr>
                <w:rFonts w:ascii="Arial" w:hAnsi="Arial" w:cs="Arial"/>
                <w:sz w:val="20"/>
                <w:szCs w:val="20"/>
              </w:rPr>
            </w:pPr>
            <w:r w:rsidRPr="00767ABF">
              <w:rPr>
                <w:rFonts w:ascii="Arial" w:hAnsi="Arial" w:cs="Arial"/>
                <w:sz w:val="20"/>
                <w:szCs w:val="20"/>
              </w:rPr>
              <w:lastRenderedPageBreak/>
              <w:t>See what pip downloaded, change into the vendor folder.</w:t>
            </w:r>
          </w:p>
          <w:p w14:paraId="63F32D61" w14:textId="77777777" w:rsidR="00645402" w:rsidRPr="00767ABF" w:rsidRDefault="00645402" w:rsidP="00645402">
            <w:pPr>
              <w:rPr>
                <w:rFonts w:ascii="Arial" w:hAnsi="Arial" w:cs="Arial"/>
                <w:sz w:val="20"/>
                <w:szCs w:val="20"/>
              </w:rPr>
            </w:pPr>
          </w:p>
          <w:p w14:paraId="0320D149" w14:textId="77777777" w:rsidR="00645402" w:rsidRPr="00767ABF" w:rsidRDefault="00645402" w:rsidP="00645402">
            <w:pPr>
              <w:rPr>
                <w:rFonts w:ascii="Arial" w:hAnsi="Arial" w:cs="Arial"/>
                <w:b/>
                <w:sz w:val="20"/>
                <w:szCs w:val="20"/>
              </w:rPr>
            </w:pPr>
            <w:r w:rsidRPr="00767ABF">
              <w:rPr>
                <w:rFonts w:ascii="Arial" w:hAnsi="Arial" w:cs="Arial"/>
                <w:b/>
                <w:sz w:val="20"/>
                <w:szCs w:val="20"/>
              </w:rPr>
              <w:t>cd vendor</w:t>
            </w:r>
          </w:p>
          <w:p w14:paraId="1D099857" w14:textId="77777777" w:rsidR="00645402" w:rsidRPr="00767ABF" w:rsidRDefault="00645402" w:rsidP="00645402">
            <w:pPr>
              <w:rPr>
                <w:rFonts w:ascii="Arial" w:hAnsi="Arial" w:cs="Arial"/>
                <w:sz w:val="20"/>
                <w:szCs w:val="20"/>
              </w:rPr>
            </w:pPr>
          </w:p>
          <w:p w14:paraId="14260BA4" w14:textId="68342BF6" w:rsidR="00645402" w:rsidRPr="00767ABF" w:rsidRDefault="00645402" w:rsidP="00645402">
            <w:pPr>
              <w:rPr>
                <w:rFonts w:ascii="Arial" w:hAnsi="Arial" w:cs="Arial"/>
                <w:b/>
                <w:sz w:val="20"/>
                <w:szCs w:val="20"/>
              </w:rPr>
            </w:pPr>
            <w:r w:rsidRPr="00767ABF">
              <w:rPr>
                <w:rFonts w:ascii="Arial" w:hAnsi="Arial" w:cs="Arial"/>
                <w:b/>
                <w:sz w:val="20"/>
                <w:szCs w:val="20"/>
              </w:rPr>
              <w:t>ls</w:t>
            </w:r>
            <w:r w:rsidR="00AB7D45" w:rsidRPr="00767ABF">
              <w:rPr>
                <w:rFonts w:ascii="Arial" w:hAnsi="Arial" w:cs="Arial"/>
                <w:b/>
                <w:sz w:val="20"/>
                <w:szCs w:val="20"/>
              </w:rPr>
              <w:t xml:space="preserve"> -1</w:t>
            </w:r>
          </w:p>
          <w:p w14:paraId="348767BE" w14:textId="77777777" w:rsidR="00AB7D45" w:rsidRPr="00767ABF" w:rsidRDefault="00AB7D45" w:rsidP="00645402">
            <w:pPr>
              <w:rPr>
                <w:rFonts w:ascii="Arial" w:hAnsi="Arial" w:cs="Arial"/>
                <w:sz w:val="20"/>
                <w:szCs w:val="20"/>
              </w:rPr>
            </w:pPr>
          </w:p>
          <w:p w14:paraId="1D8A213A" w14:textId="29914C01" w:rsidR="00AB7D45" w:rsidRPr="00767ABF" w:rsidRDefault="00AB7D45" w:rsidP="00AB7D45">
            <w:pPr>
              <w:rPr>
                <w:rFonts w:ascii="Arial" w:hAnsi="Arial" w:cs="Arial"/>
                <w:sz w:val="20"/>
                <w:szCs w:val="20"/>
              </w:rPr>
            </w:pPr>
            <w:r w:rsidRPr="00767ABF">
              <w:rPr>
                <w:rFonts w:ascii="Arial" w:hAnsi="Arial" w:cs="Arial"/>
                <w:sz w:val="20"/>
                <w:szCs w:val="20"/>
              </w:rPr>
              <w:t>You should see a bunch of file</w:t>
            </w:r>
            <w:r w:rsidR="00B415C9">
              <w:rPr>
                <w:rFonts w:ascii="Arial" w:hAnsi="Arial" w:cs="Arial"/>
                <w:sz w:val="20"/>
                <w:szCs w:val="20"/>
              </w:rPr>
              <w:t>s</w:t>
            </w:r>
            <w:r w:rsidRPr="00767ABF">
              <w:rPr>
                <w:rFonts w:ascii="Arial" w:hAnsi="Arial" w:cs="Arial"/>
                <w:sz w:val="20"/>
                <w:szCs w:val="20"/>
              </w:rPr>
              <w:t xml:space="preserve"> with .</w:t>
            </w:r>
            <w:proofErr w:type="spellStart"/>
            <w:r w:rsidRPr="00767ABF">
              <w:rPr>
                <w:rFonts w:ascii="Arial" w:hAnsi="Arial" w:cs="Arial"/>
                <w:sz w:val="20"/>
                <w:szCs w:val="20"/>
              </w:rPr>
              <w:t>whl</w:t>
            </w:r>
            <w:proofErr w:type="spellEnd"/>
            <w:r w:rsidRPr="00767ABF">
              <w:rPr>
                <w:rFonts w:ascii="Arial" w:hAnsi="Arial" w:cs="Arial"/>
                <w:sz w:val="20"/>
                <w:szCs w:val="20"/>
              </w:rPr>
              <w:t xml:space="preserve"> .</w:t>
            </w:r>
            <w:proofErr w:type="spellStart"/>
            <w:r w:rsidRPr="00767ABF">
              <w:rPr>
                <w:rFonts w:ascii="Arial" w:hAnsi="Arial" w:cs="Arial"/>
                <w:sz w:val="20"/>
                <w:szCs w:val="20"/>
              </w:rPr>
              <w:t>gz</w:t>
            </w:r>
            <w:proofErr w:type="spellEnd"/>
            <w:r w:rsidRPr="00767ABF">
              <w:rPr>
                <w:rFonts w:ascii="Arial" w:hAnsi="Arial" w:cs="Arial"/>
                <w:sz w:val="20"/>
                <w:szCs w:val="20"/>
              </w:rPr>
              <w:t xml:space="preserve"> extensions.</w:t>
            </w:r>
          </w:p>
          <w:p w14:paraId="04EC5A26" w14:textId="145137E2" w:rsidR="00A12D56" w:rsidRPr="00767ABF" w:rsidRDefault="00A12D56" w:rsidP="00D41FA8">
            <w:pPr>
              <w:rPr>
                <w:rFonts w:ascii="Arial" w:hAnsi="Arial" w:cs="Arial"/>
                <w:sz w:val="20"/>
                <w:szCs w:val="20"/>
                <w:shd w:val="clear" w:color="auto" w:fill="FFFFFF"/>
              </w:rPr>
            </w:pPr>
          </w:p>
        </w:tc>
        <w:tc>
          <w:tcPr>
            <w:tcW w:w="6302" w:type="dxa"/>
            <w:tcBorders>
              <w:bottom w:val="single" w:sz="4" w:space="0" w:color="auto"/>
              <w:right w:val="nil"/>
            </w:tcBorders>
            <w:tcMar>
              <w:top w:w="108" w:type="dxa"/>
              <w:bottom w:w="108" w:type="dxa"/>
            </w:tcMar>
          </w:tcPr>
          <w:p w14:paraId="7A4B0CF0" w14:textId="3942834F" w:rsidR="00A12D56" w:rsidRPr="00767ABF" w:rsidRDefault="00D41FA8" w:rsidP="00F5228E">
            <w:pPr>
              <w:pStyle w:val="032TableBodCcopy"/>
              <w:rPr>
                <w:rFonts w:ascii="Arial" w:hAnsi="Arial" w:cs="Arial"/>
                <w:noProof/>
                <w:sz w:val="20"/>
                <w:szCs w:val="20"/>
              </w:rPr>
            </w:pPr>
            <w:r w:rsidRPr="00767ABF">
              <w:rPr>
                <w:rFonts w:ascii="Arial" w:hAnsi="Arial" w:cs="Arial"/>
                <w:noProof/>
                <w:sz w:val="20"/>
                <w:szCs w:val="20"/>
              </w:rPr>
              <w:drawing>
                <wp:inline distT="0" distB="0" distL="0" distR="0" wp14:anchorId="47B43F85" wp14:editId="68F5B8A4">
                  <wp:extent cx="3855085" cy="2272030"/>
                  <wp:effectExtent l="0" t="0" r="5715" b="1270"/>
                  <wp:docPr id="2243" name="Picture 2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855085" cy="2272030"/>
                          </a:xfrm>
                          <a:prstGeom prst="rect">
                            <a:avLst/>
                          </a:prstGeom>
                        </pic:spPr>
                      </pic:pic>
                    </a:graphicData>
                  </a:graphic>
                </wp:inline>
              </w:drawing>
            </w:r>
          </w:p>
        </w:tc>
      </w:tr>
      <w:tr w:rsidR="00B9584C" w:rsidRPr="00767ABF" w14:paraId="62B80B59" w14:textId="77777777" w:rsidTr="00BC3FB9">
        <w:trPr>
          <w:trHeight w:val="1134"/>
        </w:trPr>
        <w:tc>
          <w:tcPr>
            <w:tcW w:w="9992" w:type="dxa"/>
            <w:gridSpan w:val="2"/>
            <w:tcBorders>
              <w:left w:val="nil"/>
              <w:right w:val="nil"/>
            </w:tcBorders>
            <w:tcMar>
              <w:top w:w="108" w:type="dxa"/>
              <w:bottom w:w="108" w:type="dxa"/>
            </w:tcMar>
          </w:tcPr>
          <w:p w14:paraId="310D2946" w14:textId="6FE228FB" w:rsidR="000226B9" w:rsidRPr="00767ABF" w:rsidRDefault="000226B9" w:rsidP="000226B9">
            <w:pPr>
              <w:pStyle w:val="Heading2"/>
              <w:rPr>
                <w:rFonts w:ascii="Arial" w:hAnsi="Arial" w:cs="Arial"/>
              </w:rPr>
            </w:pPr>
            <w:bookmarkStart w:id="186" w:name="_Toc523398287"/>
            <w:r w:rsidRPr="00767ABF">
              <w:rPr>
                <w:rFonts w:ascii="Arial" w:hAnsi="Arial" w:cs="Arial"/>
              </w:rPr>
              <w:t xml:space="preserve">Exercise 3.3: Build </w:t>
            </w:r>
            <w:r w:rsidR="00A935F0" w:rsidRPr="00767ABF">
              <w:rPr>
                <w:rFonts w:ascii="Arial" w:hAnsi="Arial" w:cs="Arial"/>
              </w:rPr>
              <w:t xml:space="preserve">the </w:t>
            </w:r>
            <w:r w:rsidRPr="00767ABF">
              <w:rPr>
                <w:rFonts w:ascii="Arial" w:hAnsi="Arial" w:cs="Arial"/>
              </w:rPr>
              <w:t>Python Module</w:t>
            </w:r>
            <w:r w:rsidR="00A935F0" w:rsidRPr="00767ABF">
              <w:rPr>
                <w:rFonts w:ascii="Arial" w:hAnsi="Arial" w:cs="Arial"/>
              </w:rPr>
              <w:t xml:space="preserve"> and Redeploy</w:t>
            </w:r>
            <w:bookmarkEnd w:id="186"/>
          </w:p>
          <w:p w14:paraId="3AA5D9C8" w14:textId="77777777" w:rsidR="000226B9" w:rsidRPr="00767ABF" w:rsidRDefault="000226B9" w:rsidP="00B9584C">
            <w:pPr>
              <w:pStyle w:val="032TableBodCcopy"/>
              <w:rPr>
                <w:rFonts w:ascii="Arial" w:hAnsi="Arial" w:cs="Arial"/>
                <w:sz w:val="20"/>
                <w:szCs w:val="20"/>
              </w:rPr>
            </w:pPr>
          </w:p>
          <w:p w14:paraId="22F66CC8" w14:textId="60F53958" w:rsidR="00B9584C" w:rsidRPr="00767ABF" w:rsidRDefault="00B9584C" w:rsidP="00B9584C">
            <w:pPr>
              <w:pStyle w:val="032TableBodCcopy"/>
              <w:rPr>
                <w:rFonts w:ascii="Arial" w:hAnsi="Arial" w:cs="Arial"/>
                <w:noProof/>
                <w:sz w:val="20"/>
                <w:szCs w:val="20"/>
              </w:rPr>
            </w:pPr>
            <w:r w:rsidRPr="00767ABF">
              <w:rPr>
                <w:rFonts w:ascii="Arial" w:hAnsi="Arial" w:cs="Arial"/>
                <w:sz w:val="20"/>
                <w:szCs w:val="20"/>
              </w:rPr>
              <w:t xml:space="preserve">Now when we run the </w:t>
            </w:r>
            <w:proofErr w:type="spellStart"/>
            <w:r w:rsidRPr="00767ABF">
              <w:rPr>
                <w:rFonts w:ascii="Arial" w:hAnsi="Arial" w:cs="Arial"/>
                <w:sz w:val="20"/>
                <w:szCs w:val="20"/>
              </w:rPr>
              <w:t>mta</w:t>
            </w:r>
            <w:proofErr w:type="spellEnd"/>
            <w:r w:rsidRPr="00767ABF">
              <w:rPr>
                <w:rFonts w:ascii="Arial" w:hAnsi="Arial" w:cs="Arial"/>
                <w:sz w:val="20"/>
                <w:szCs w:val="20"/>
              </w:rPr>
              <w:t xml:space="preserve"> builder again, it will bundle these python dependencies up with the rest of your application.</w:t>
            </w:r>
          </w:p>
        </w:tc>
      </w:tr>
      <w:tr w:rsidR="00B9584C" w:rsidRPr="00767ABF" w14:paraId="015E8B86" w14:textId="77777777" w:rsidTr="00BC3FB9">
        <w:trPr>
          <w:trHeight w:val="1134"/>
        </w:trPr>
        <w:tc>
          <w:tcPr>
            <w:tcW w:w="3690" w:type="dxa"/>
            <w:tcBorders>
              <w:left w:val="nil"/>
            </w:tcBorders>
            <w:tcMar>
              <w:top w:w="108" w:type="dxa"/>
              <w:bottom w:w="108" w:type="dxa"/>
            </w:tcMar>
          </w:tcPr>
          <w:p w14:paraId="3BC3B165" w14:textId="77777777" w:rsidR="00B9584C" w:rsidRPr="00767ABF" w:rsidRDefault="00B9584C" w:rsidP="00B9584C">
            <w:pPr>
              <w:pStyle w:val="ListParagraph"/>
              <w:numPr>
                <w:ilvl w:val="0"/>
                <w:numId w:val="44"/>
              </w:numPr>
              <w:rPr>
                <w:rFonts w:ascii="Arial" w:hAnsi="Arial" w:cs="Arial"/>
                <w:sz w:val="20"/>
                <w:szCs w:val="20"/>
              </w:rPr>
            </w:pPr>
            <w:r w:rsidRPr="00767ABF">
              <w:rPr>
                <w:rFonts w:ascii="Arial" w:hAnsi="Arial" w:cs="Arial"/>
                <w:sz w:val="20"/>
                <w:szCs w:val="20"/>
              </w:rPr>
              <w:t>Return to the project directory.</w:t>
            </w:r>
          </w:p>
          <w:p w14:paraId="6B7BA09D" w14:textId="77777777" w:rsidR="00B9584C" w:rsidRPr="00767ABF" w:rsidRDefault="00B9584C" w:rsidP="00B9584C">
            <w:pPr>
              <w:pStyle w:val="ListParagraph"/>
              <w:ind w:left="540"/>
              <w:rPr>
                <w:rFonts w:ascii="Arial" w:hAnsi="Arial" w:cs="Arial"/>
                <w:sz w:val="20"/>
                <w:szCs w:val="20"/>
              </w:rPr>
            </w:pPr>
          </w:p>
          <w:p w14:paraId="7819386B" w14:textId="2040675A" w:rsidR="00B9584C" w:rsidRPr="00767ABF" w:rsidRDefault="00B9584C" w:rsidP="00CF0FBD">
            <w:pPr>
              <w:pStyle w:val="ListParagraph"/>
              <w:ind w:left="0"/>
              <w:rPr>
                <w:rFonts w:ascii="Arial" w:hAnsi="Arial" w:cs="Arial"/>
                <w:b/>
                <w:sz w:val="20"/>
                <w:szCs w:val="20"/>
              </w:rPr>
            </w:pPr>
            <w:r w:rsidRPr="00767ABF">
              <w:rPr>
                <w:rFonts w:ascii="Arial" w:hAnsi="Arial" w:cs="Arial"/>
                <w:b/>
                <w:sz w:val="20"/>
                <w:szCs w:val="20"/>
              </w:rPr>
              <w:t>cd ..</w:t>
            </w:r>
            <w:r w:rsidR="002E27AC" w:rsidRPr="00767ABF">
              <w:rPr>
                <w:rFonts w:ascii="Arial" w:hAnsi="Arial" w:cs="Arial"/>
                <w:b/>
                <w:sz w:val="20"/>
                <w:szCs w:val="20"/>
              </w:rPr>
              <w:t>/..</w:t>
            </w:r>
          </w:p>
          <w:p w14:paraId="72BB6E3D" w14:textId="77777777" w:rsidR="000608D2" w:rsidRPr="00767ABF" w:rsidRDefault="000608D2" w:rsidP="00B9584C">
            <w:pPr>
              <w:pStyle w:val="ListParagraph"/>
              <w:ind w:left="540"/>
              <w:rPr>
                <w:rFonts w:ascii="Arial" w:hAnsi="Arial" w:cs="Arial"/>
                <w:sz w:val="20"/>
                <w:szCs w:val="20"/>
              </w:rPr>
            </w:pPr>
          </w:p>
          <w:p w14:paraId="0873233C" w14:textId="4B81354C" w:rsidR="000608D2" w:rsidRPr="00767ABF" w:rsidRDefault="000608D2" w:rsidP="000608D2">
            <w:pPr>
              <w:rPr>
                <w:rFonts w:ascii="Arial" w:hAnsi="Arial" w:cs="Arial"/>
                <w:sz w:val="20"/>
                <w:szCs w:val="20"/>
              </w:rPr>
            </w:pPr>
            <w:r w:rsidRPr="00767ABF">
              <w:rPr>
                <w:rFonts w:ascii="Arial" w:hAnsi="Arial" w:cs="Arial"/>
                <w:sz w:val="20"/>
                <w:szCs w:val="20"/>
              </w:rPr>
              <w:t xml:space="preserve">Run the following commands to build and deploy your project's </w:t>
            </w:r>
            <w:proofErr w:type="spellStart"/>
            <w:r w:rsidRPr="00767ABF">
              <w:rPr>
                <w:rFonts w:ascii="Arial" w:hAnsi="Arial" w:cs="Arial"/>
                <w:sz w:val="20"/>
                <w:szCs w:val="20"/>
              </w:rPr>
              <w:t>mtar</w:t>
            </w:r>
            <w:proofErr w:type="spellEnd"/>
            <w:r w:rsidRPr="00767ABF">
              <w:rPr>
                <w:rFonts w:ascii="Arial" w:hAnsi="Arial" w:cs="Arial"/>
                <w:sz w:val="20"/>
                <w:szCs w:val="20"/>
              </w:rPr>
              <w:t xml:space="preserve"> again</w:t>
            </w:r>
            <w:r w:rsidR="00E57E53">
              <w:rPr>
                <w:rFonts w:ascii="Arial" w:hAnsi="Arial" w:cs="Arial"/>
                <w:sz w:val="20"/>
                <w:szCs w:val="20"/>
              </w:rPr>
              <w:t>(or for the firs</w:t>
            </w:r>
            <w:r w:rsidR="000125F1">
              <w:rPr>
                <w:rFonts w:ascii="Arial" w:hAnsi="Arial" w:cs="Arial"/>
                <w:sz w:val="20"/>
                <w:szCs w:val="20"/>
              </w:rPr>
              <w:t>t</w:t>
            </w:r>
            <w:r w:rsidR="00E57E53">
              <w:rPr>
                <w:rFonts w:ascii="Arial" w:hAnsi="Arial" w:cs="Arial"/>
                <w:sz w:val="20"/>
                <w:szCs w:val="20"/>
              </w:rPr>
              <w:t xml:space="preserve"> time if you skipped here to save time)</w:t>
            </w:r>
            <w:r w:rsidRPr="00767ABF">
              <w:rPr>
                <w:rFonts w:ascii="Arial" w:hAnsi="Arial" w:cs="Arial"/>
                <w:sz w:val="20"/>
                <w:szCs w:val="20"/>
              </w:rPr>
              <w:t>.</w:t>
            </w:r>
          </w:p>
          <w:p w14:paraId="6CAC9DE1" w14:textId="77777777" w:rsidR="000608D2" w:rsidRPr="00767ABF" w:rsidRDefault="000608D2" w:rsidP="00B9584C">
            <w:pPr>
              <w:pStyle w:val="ListParagraph"/>
              <w:ind w:left="540"/>
              <w:rPr>
                <w:rFonts w:ascii="Arial" w:hAnsi="Arial" w:cs="Arial"/>
                <w:sz w:val="20"/>
                <w:szCs w:val="20"/>
              </w:rPr>
            </w:pPr>
          </w:p>
          <w:p w14:paraId="049E75BF" w14:textId="441B76E2" w:rsidR="000608D2" w:rsidRPr="00767ABF" w:rsidRDefault="000608D2" w:rsidP="00B9584C">
            <w:pPr>
              <w:pStyle w:val="ListParagraph"/>
              <w:ind w:left="540"/>
              <w:rPr>
                <w:rFonts w:ascii="Arial" w:hAnsi="Arial" w:cs="Arial"/>
                <w:sz w:val="20"/>
                <w:szCs w:val="20"/>
              </w:rPr>
            </w:pPr>
          </w:p>
        </w:tc>
        <w:tc>
          <w:tcPr>
            <w:tcW w:w="6302" w:type="dxa"/>
            <w:tcBorders>
              <w:right w:val="nil"/>
            </w:tcBorders>
            <w:tcMar>
              <w:top w:w="108" w:type="dxa"/>
              <w:bottom w:w="108" w:type="dxa"/>
            </w:tcMar>
          </w:tcPr>
          <w:p w14:paraId="4E17C7F3" w14:textId="4FAE16E9" w:rsidR="00B9584C" w:rsidRPr="00767ABF" w:rsidRDefault="00157235" w:rsidP="00F5228E">
            <w:pPr>
              <w:pStyle w:val="032TableBodCcopy"/>
              <w:rPr>
                <w:rFonts w:ascii="Arial" w:hAnsi="Arial" w:cs="Arial"/>
                <w:noProof/>
                <w:sz w:val="20"/>
                <w:szCs w:val="20"/>
              </w:rPr>
            </w:pPr>
            <w:r w:rsidRPr="00767ABF">
              <w:rPr>
                <w:rFonts w:ascii="Arial" w:hAnsi="Arial" w:cs="Arial"/>
                <w:noProof/>
                <w:sz w:val="20"/>
                <w:szCs w:val="20"/>
              </w:rPr>
              <w:drawing>
                <wp:inline distT="0" distB="0" distL="0" distR="0" wp14:anchorId="64B1BF8F" wp14:editId="120EC5C4">
                  <wp:extent cx="3855085" cy="443230"/>
                  <wp:effectExtent l="0" t="0" r="5715" b="1270"/>
                  <wp:docPr id="2245" name="Picture 2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855085" cy="443230"/>
                          </a:xfrm>
                          <a:prstGeom prst="rect">
                            <a:avLst/>
                          </a:prstGeom>
                        </pic:spPr>
                      </pic:pic>
                    </a:graphicData>
                  </a:graphic>
                </wp:inline>
              </w:drawing>
            </w:r>
          </w:p>
        </w:tc>
      </w:tr>
      <w:tr w:rsidR="00B9584C" w:rsidRPr="00767ABF" w14:paraId="036EFEB4" w14:textId="77777777" w:rsidTr="00BC3FB9">
        <w:trPr>
          <w:trHeight w:val="1134"/>
        </w:trPr>
        <w:tc>
          <w:tcPr>
            <w:tcW w:w="3690" w:type="dxa"/>
            <w:tcBorders>
              <w:left w:val="nil"/>
            </w:tcBorders>
            <w:tcMar>
              <w:top w:w="108" w:type="dxa"/>
              <w:bottom w:w="108" w:type="dxa"/>
            </w:tcMar>
          </w:tcPr>
          <w:p w14:paraId="341172F1" w14:textId="77777777" w:rsidR="00B9584C" w:rsidRPr="00767ABF" w:rsidRDefault="002E27AC" w:rsidP="00645402">
            <w:pPr>
              <w:pStyle w:val="ListParagraph"/>
              <w:numPr>
                <w:ilvl w:val="0"/>
                <w:numId w:val="44"/>
              </w:numPr>
              <w:rPr>
                <w:rFonts w:ascii="Arial" w:hAnsi="Arial" w:cs="Arial"/>
                <w:sz w:val="20"/>
                <w:szCs w:val="20"/>
              </w:rPr>
            </w:pPr>
            <w:r w:rsidRPr="00767ABF">
              <w:rPr>
                <w:rFonts w:ascii="Arial" w:hAnsi="Arial" w:cs="Arial"/>
                <w:sz w:val="20"/>
                <w:szCs w:val="20"/>
              </w:rPr>
              <w:t xml:space="preserve">Run the </w:t>
            </w:r>
            <w:proofErr w:type="spellStart"/>
            <w:r w:rsidRPr="00767ABF">
              <w:rPr>
                <w:rFonts w:ascii="Arial" w:hAnsi="Arial" w:cs="Arial"/>
                <w:sz w:val="20"/>
                <w:szCs w:val="20"/>
              </w:rPr>
              <w:t>mta</w:t>
            </w:r>
            <w:proofErr w:type="spellEnd"/>
            <w:r w:rsidRPr="00767ABF">
              <w:rPr>
                <w:rFonts w:ascii="Arial" w:hAnsi="Arial" w:cs="Arial"/>
                <w:sz w:val="20"/>
                <w:szCs w:val="20"/>
              </w:rPr>
              <w:t xml:space="preserve"> command again.</w:t>
            </w:r>
          </w:p>
          <w:p w14:paraId="5CE8AFFA" w14:textId="77777777" w:rsidR="002E27AC" w:rsidRPr="00767ABF" w:rsidRDefault="002E27AC" w:rsidP="002E27AC">
            <w:pPr>
              <w:rPr>
                <w:rFonts w:ascii="Arial" w:hAnsi="Arial" w:cs="Arial"/>
                <w:sz w:val="20"/>
                <w:szCs w:val="20"/>
              </w:rPr>
            </w:pPr>
          </w:p>
          <w:p w14:paraId="1F297D21" w14:textId="77777777" w:rsidR="002E27AC" w:rsidRPr="00767ABF" w:rsidRDefault="002E27AC" w:rsidP="002E27AC">
            <w:pPr>
              <w:rPr>
                <w:rFonts w:ascii="Arial" w:hAnsi="Arial" w:cs="Arial"/>
                <w:b/>
                <w:sz w:val="20"/>
                <w:szCs w:val="20"/>
              </w:rPr>
            </w:pPr>
            <w:proofErr w:type="spellStart"/>
            <w:r w:rsidRPr="00767ABF">
              <w:rPr>
                <w:rFonts w:ascii="Arial" w:hAnsi="Arial" w:cs="Arial"/>
                <w:b/>
                <w:color w:val="000000"/>
                <w:sz w:val="20"/>
                <w:szCs w:val="20"/>
              </w:rPr>
              <w:t>mta</w:t>
            </w:r>
            <w:proofErr w:type="spellEnd"/>
            <w:r w:rsidRPr="00767ABF">
              <w:rPr>
                <w:rFonts w:ascii="Arial" w:hAnsi="Arial" w:cs="Arial"/>
                <w:b/>
                <w:color w:val="000000"/>
                <w:sz w:val="20"/>
                <w:szCs w:val="20"/>
              </w:rPr>
              <w:t xml:space="preserve"> --build-target XSA --</w:t>
            </w:r>
            <w:proofErr w:type="spellStart"/>
            <w:r w:rsidRPr="00767ABF">
              <w:rPr>
                <w:rFonts w:ascii="Arial" w:hAnsi="Arial" w:cs="Arial"/>
                <w:b/>
                <w:color w:val="000000"/>
                <w:sz w:val="20"/>
                <w:szCs w:val="20"/>
              </w:rPr>
              <w:t>mtar</w:t>
            </w:r>
            <w:proofErr w:type="spellEnd"/>
            <w:r w:rsidRPr="00767ABF">
              <w:rPr>
                <w:rFonts w:ascii="Arial" w:hAnsi="Arial" w:cs="Arial"/>
                <w:b/>
                <w:color w:val="000000"/>
                <w:sz w:val="20"/>
                <w:szCs w:val="20"/>
              </w:rPr>
              <w:t xml:space="preserve"> target/dat368_xsa.mtar build</w:t>
            </w:r>
          </w:p>
          <w:p w14:paraId="799679AA" w14:textId="77777777" w:rsidR="002E27AC" w:rsidRPr="00767ABF" w:rsidRDefault="002E27AC" w:rsidP="002E27AC">
            <w:pPr>
              <w:rPr>
                <w:rFonts w:ascii="Arial" w:hAnsi="Arial" w:cs="Arial"/>
                <w:sz w:val="20"/>
                <w:szCs w:val="20"/>
              </w:rPr>
            </w:pPr>
          </w:p>
          <w:p w14:paraId="7C4078F4" w14:textId="5D24B73F" w:rsidR="008B3830" w:rsidRPr="00767ABF" w:rsidRDefault="00DC4B07" w:rsidP="002E27AC">
            <w:pPr>
              <w:rPr>
                <w:rFonts w:ascii="Arial" w:hAnsi="Arial" w:cs="Arial"/>
                <w:sz w:val="20"/>
                <w:szCs w:val="20"/>
              </w:rPr>
            </w:pPr>
            <w:r w:rsidRPr="00767ABF">
              <w:rPr>
                <w:rFonts w:ascii="Arial" w:hAnsi="Arial" w:cs="Arial"/>
                <w:sz w:val="20"/>
                <w:szCs w:val="20"/>
              </w:rPr>
              <w:t xml:space="preserve">Notice that the python folder is just zipped and no dependencies are </w:t>
            </w:r>
            <w:r w:rsidR="008B3830" w:rsidRPr="00767ABF">
              <w:rPr>
                <w:rFonts w:ascii="Arial" w:hAnsi="Arial" w:cs="Arial"/>
                <w:sz w:val="20"/>
                <w:szCs w:val="20"/>
              </w:rPr>
              <w:t>pulled in</w:t>
            </w:r>
            <w:r w:rsidR="009B55F5">
              <w:rPr>
                <w:rFonts w:ascii="Arial" w:hAnsi="Arial" w:cs="Arial"/>
                <w:sz w:val="20"/>
                <w:szCs w:val="20"/>
              </w:rPr>
              <w:t xml:space="preserve"> during the </w:t>
            </w:r>
            <w:proofErr w:type="spellStart"/>
            <w:r w:rsidR="009B55F5">
              <w:rPr>
                <w:rFonts w:ascii="Arial" w:hAnsi="Arial" w:cs="Arial"/>
                <w:sz w:val="20"/>
                <w:szCs w:val="20"/>
              </w:rPr>
              <w:t>mtar</w:t>
            </w:r>
            <w:proofErr w:type="spellEnd"/>
            <w:r w:rsidR="009B55F5">
              <w:rPr>
                <w:rFonts w:ascii="Arial" w:hAnsi="Arial" w:cs="Arial"/>
                <w:sz w:val="20"/>
                <w:szCs w:val="20"/>
              </w:rPr>
              <w:t xml:space="preserve"> assembly</w:t>
            </w:r>
            <w:r w:rsidR="008B3830" w:rsidRPr="00767ABF">
              <w:rPr>
                <w:rFonts w:ascii="Arial" w:hAnsi="Arial" w:cs="Arial"/>
                <w:sz w:val="20"/>
                <w:szCs w:val="20"/>
              </w:rPr>
              <w:t xml:space="preserve">.  Also the </w:t>
            </w:r>
            <w:proofErr w:type="spellStart"/>
            <w:r w:rsidR="008B3830" w:rsidRPr="00767ABF">
              <w:rPr>
                <w:rFonts w:ascii="Arial" w:hAnsi="Arial" w:cs="Arial"/>
                <w:sz w:val="20"/>
                <w:szCs w:val="20"/>
              </w:rPr>
              <w:t>nodejs</w:t>
            </w:r>
            <w:proofErr w:type="spellEnd"/>
            <w:r w:rsidR="008B3830" w:rsidRPr="00767ABF">
              <w:rPr>
                <w:rFonts w:ascii="Arial" w:hAnsi="Arial" w:cs="Arial"/>
                <w:sz w:val="20"/>
                <w:szCs w:val="20"/>
              </w:rPr>
              <w:t xml:space="preserve"> </w:t>
            </w:r>
            <w:proofErr w:type="spellStart"/>
            <w:r w:rsidR="008B3830" w:rsidRPr="00767ABF">
              <w:rPr>
                <w:rFonts w:ascii="Arial" w:hAnsi="Arial" w:cs="Arial"/>
                <w:sz w:val="20"/>
                <w:szCs w:val="20"/>
              </w:rPr>
              <w:t>npm</w:t>
            </w:r>
            <w:proofErr w:type="spellEnd"/>
            <w:r w:rsidR="008B3830" w:rsidRPr="00767ABF">
              <w:rPr>
                <w:rFonts w:ascii="Arial" w:hAnsi="Arial" w:cs="Arial"/>
                <w:sz w:val="20"/>
                <w:szCs w:val="20"/>
              </w:rPr>
              <w:t xml:space="preserve"> commands don’t take as much time since they’ve already pulled their dependen</w:t>
            </w:r>
            <w:r w:rsidR="00060A5B" w:rsidRPr="00767ABF">
              <w:rPr>
                <w:rFonts w:ascii="Arial" w:hAnsi="Arial" w:cs="Arial"/>
                <w:sz w:val="20"/>
                <w:szCs w:val="20"/>
              </w:rPr>
              <w:t>cies.</w:t>
            </w:r>
            <w:r w:rsidR="00A527E1">
              <w:rPr>
                <w:rFonts w:ascii="Arial" w:hAnsi="Arial" w:cs="Arial"/>
                <w:sz w:val="20"/>
                <w:szCs w:val="20"/>
              </w:rPr>
              <w:t xml:space="preserve">  This can take a couple minutes to complete.</w:t>
            </w:r>
          </w:p>
        </w:tc>
        <w:tc>
          <w:tcPr>
            <w:tcW w:w="6302" w:type="dxa"/>
            <w:tcBorders>
              <w:right w:val="nil"/>
            </w:tcBorders>
            <w:tcMar>
              <w:top w:w="108" w:type="dxa"/>
              <w:bottom w:w="108" w:type="dxa"/>
            </w:tcMar>
          </w:tcPr>
          <w:p w14:paraId="506D1297" w14:textId="3154D751" w:rsidR="00B9584C" w:rsidRPr="00767ABF" w:rsidRDefault="00342EF0" w:rsidP="00F5228E">
            <w:pPr>
              <w:pStyle w:val="032TableBodCcopy"/>
              <w:rPr>
                <w:rFonts w:ascii="Arial" w:hAnsi="Arial" w:cs="Arial"/>
                <w:noProof/>
                <w:sz w:val="20"/>
                <w:szCs w:val="20"/>
              </w:rPr>
            </w:pPr>
            <w:r w:rsidRPr="00767ABF">
              <w:rPr>
                <w:rFonts w:ascii="Arial" w:hAnsi="Arial" w:cs="Arial"/>
                <w:noProof/>
                <w:sz w:val="20"/>
                <w:szCs w:val="20"/>
              </w:rPr>
              <w:drawing>
                <wp:inline distT="0" distB="0" distL="0" distR="0" wp14:anchorId="1ED501A4" wp14:editId="6CACA16E">
                  <wp:extent cx="3855085" cy="1884680"/>
                  <wp:effectExtent l="0" t="0" r="5715" b="0"/>
                  <wp:docPr id="2244" name="Picture 2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855085" cy="1884680"/>
                          </a:xfrm>
                          <a:prstGeom prst="rect">
                            <a:avLst/>
                          </a:prstGeom>
                        </pic:spPr>
                      </pic:pic>
                    </a:graphicData>
                  </a:graphic>
                </wp:inline>
              </w:drawing>
            </w:r>
          </w:p>
        </w:tc>
      </w:tr>
      <w:tr w:rsidR="002E27AC" w:rsidRPr="00767ABF" w14:paraId="08F2243C" w14:textId="77777777" w:rsidTr="00BC3FB9">
        <w:trPr>
          <w:trHeight w:val="1134"/>
        </w:trPr>
        <w:tc>
          <w:tcPr>
            <w:tcW w:w="3690" w:type="dxa"/>
            <w:tcBorders>
              <w:left w:val="nil"/>
            </w:tcBorders>
            <w:tcMar>
              <w:top w:w="108" w:type="dxa"/>
              <w:bottom w:w="108" w:type="dxa"/>
            </w:tcMar>
          </w:tcPr>
          <w:p w14:paraId="43EAE3FB" w14:textId="77777777" w:rsidR="002E27AC" w:rsidRPr="00767ABF" w:rsidRDefault="006965C2" w:rsidP="00645402">
            <w:pPr>
              <w:pStyle w:val="ListParagraph"/>
              <w:numPr>
                <w:ilvl w:val="0"/>
                <w:numId w:val="44"/>
              </w:numPr>
              <w:rPr>
                <w:rFonts w:ascii="Arial" w:hAnsi="Arial" w:cs="Arial"/>
                <w:sz w:val="20"/>
                <w:szCs w:val="20"/>
              </w:rPr>
            </w:pPr>
            <w:r w:rsidRPr="00767ABF">
              <w:rPr>
                <w:rFonts w:ascii="Arial" w:hAnsi="Arial" w:cs="Arial"/>
                <w:sz w:val="20"/>
                <w:szCs w:val="20"/>
              </w:rPr>
              <w:lastRenderedPageBreak/>
              <w:t>And run the deploy command again.</w:t>
            </w:r>
          </w:p>
          <w:p w14:paraId="7B714816" w14:textId="298A60C8" w:rsidR="00DC4B07" w:rsidRPr="00767ABF" w:rsidRDefault="00DC4B07" w:rsidP="006965C2">
            <w:pPr>
              <w:rPr>
                <w:rFonts w:ascii="Arial" w:hAnsi="Arial" w:cs="Arial"/>
                <w:sz w:val="20"/>
                <w:szCs w:val="20"/>
              </w:rPr>
            </w:pPr>
          </w:p>
          <w:p w14:paraId="03B7BA24" w14:textId="77777777" w:rsidR="006965C2" w:rsidRPr="00767ABF" w:rsidRDefault="006965C2" w:rsidP="006965C2">
            <w:pPr>
              <w:rPr>
                <w:rFonts w:ascii="Arial" w:hAnsi="Arial" w:cs="Arial"/>
                <w:b/>
                <w:sz w:val="20"/>
                <w:szCs w:val="20"/>
              </w:rPr>
            </w:pPr>
            <w:proofErr w:type="spellStart"/>
            <w:r w:rsidRPr="00767ABF">
              <w:rPr>
                <w:rFonts w:ascii="Arial" w:hAnsi="Arial" w:cs="Arial"/>
                <w:b/>
                <w:sz w:val="20"/>
                <w:szCs w:val="20"/>
              </w:rPr>
              <w:t>xs</w:t>
            </w:r>
            <w:proofErr w:type="spellEnd"/>
            <w:r w:rsidRPr="00767ABF">
              <w:rPr>
                <w:rFonts w:ascii="Arial" w:hAnsi="Arial" w:cs="Arial"/>
                <w:b/>
                <w:sz w:val="20"/>
                <w:szCs w:val="20"/>
              </w:rPr>
              <w:t xml:space="preserve"> deploy target/dat368_xsa.mtar --use-namespaces --no-namespaces-for-services -e </w:t>
            </w:r>
            <w:proofErr w:type="spellStart"/>
            <w:r w:rsidRPr="00767ABF">
              <w:rPr>
                <w:rFonts w:ascii="Arial" w:hAnsi="Arial" w:cs="Arial"/>
                <w:b/>
                <w:sz w:val="20"/>
                <w:szCs w:val="20"/>
              </w:rPr>
              <w:t>deploy_xsa.mtaext</w:t>
            </w:r>
            <w:proofErr w:type="spellEnd"/>
          </w:p>
          <w:p w14:paraId="777E683E" w14:textId="77777777" w:rsidR="006965C2" w:rsidRPr="00767ABF" w:rsidRDefault="006965C2" w:rsidP="006965C2">
            <w:pPr>
              <w:rPr>
                <w:rFonts w:ascii="Arial" w:hAnsi="Arial" w:cs="Arial"/>
                <w:sz w:val="20"/>
                <w:szCs w:val="20"/>
              </w:rPr>
            </w:pPr>
          </w:p>
          <w:p w14:paraId="1C0862AD" w14:textId="29017487" w:rsidR="006965C2" w:rsidRPr="00767ABF" w:rsidRDefault="00683FCC" w:rsidP="006965C2">
            <w:pPr>
              <w:rPr>
                <w:rFonts w:ascii="Arial" w:hAnsi="Arial" w:cs="Arial"/>
                <w:sz w:val="20"/>
                <w:szCs w:val="20"/>
              </w:rPr>
            </w:pPr>
            <w:r w:rsidRPr="00767ABF">
              <w:rPr>
                <w:rFonts w:ascii="Arial" w:hAnsi="Arial" w:cs="Arial"/>
                <w:sz w:val="20"/>
                <w:szCs w:val="20"/>
              </w:rPr>
              <w:t>Note this will take about 12 minutes this time so you may want to take another break.</w:t>
            </w:r>
          </w:p>
        </w:tc>
        <w:tc>
          <w:tcPr>
            <w:tcW w:w="6302" w:type="dxa"/>
            <w:tcBorders>
              <w:right w:val="nil"/>
            </w:tcBorders>
            <w:tcMar>
              <w:top w:w="108" w:type="dxa"/>
              <w:bottom w:w="108" w:type="dxa"/>
            </w:tcMar>
          </w:tcPr>
          <w:p w14:paraId="08BE55E7" w14:textId="61AF9A92" w:rsidR="002E27AC" w:rsidRPr="00767ABF" w:rsidRDefault="00060A5B" w:rsidP="00F5228E">
            <w:pPr>
              <w:pStyle w:val="032TableBodCcopy"/>
              <w:rPr>
                <w:rFonts w:ascii="Arial" w:hAnsi="Arial" w:cs="Arial"/>
                <w:noProof/>
                <w:sz w:val="20"/>
                <w:szCs w:val="20"/>
              </w:rPr>
            </w:pPr>
            <w:r w:rsidRPr="00767ABF">
              <w:rPr>
                <w:rFonts w:ascii="Arial" w:hAnsi="Arial" w:cs="Arial"/>
                <w:noProof/>
                <w:sz w:val="20"/>
                <w:szCs w:val="20"/>
              </w:rPr>
              <w:drawing>
                <wp:inline distT="0" distB="0" distL="0" distR="0" wp14:anchorId="28C9B532" wp14:editId="5D39170E">
                  <wp:extent cx="3855085" cy="991235"/>
                  <wp:effectExtent l="0" t="0" r="5715" b="0"/>
                  <wp:docPr id="2246" name="Picture 2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855085" cy="991235"/>
                          </a:xfrm>
                          <a:prstGeom prst="rect">
                            <a:avLst/>
                          </a:prstGeom>
                        </pic:spPr>
                      </pic:pic>
                    </a:graphicData>
                  </a:graphic>
                </wp:inline>
              </w:drawing>
            </w:r>
          </w:p>
        </w:tc>
      </w:tr>
      <w:tr w:rsidR="00F650C8" w:rsidRPr="00767ABF" w14:paraId="72729F32" w14:textId="77777777" w:rsidTr="00BC3FB9">
        <w:trPr>
          <w:trHeight w:val="1134"/>
        </w:trPr>
        <w:tc>
          <w:tcPr>
            <w:tcW w:w="3690" w:type="dxa"/>
            <w:tcBorders>
              <w:left w:val="nil"/>
            </w:tcBorders>
            <w:tcMar>
              <w:top w:w="108" w:type="dxa"/>
              <w:bottom w:w="108" w:type="dxa"/>
            </w:tcMar>
          </w:tcPr>
          <w:p w14:paraId="0E505A69" w14:textId="58CE44A4" w:rsidR="00F650C8" w:rsidRPr="00767ABF" w:rsidRDefault="00F650C8" w:rsidP="00972CA0">
            <w:pPr>
              <w:pStyle w:val="ListParagraph"/>
              <w:numPr>
                <w:ilvl w:val="0"/>
                <w:numId w:val="44"/>
              </w:numPr>
              <w:rPr>
                <w:rFonts w:ascii="Arial" w:hAnsi="Arial" w:cs="Arial"/>
                <w:sz w:val="20"/>
                <w:szCs w:val="20"/>
              </w:rPr>
            </w:pPr>
            <w:r w:rsidRPr="00767ABF">
              <w:rPr>
                <w:rFonts w:ascii="Arial" w:hAnsi="Arial" w:cs="Arial"/>
                <w:sz w:val="20"/>
                <w:szCs w:val="20"/>
              </w:rPr>
              <w:t>At this point you should see your application</w:t>
            </w:r>
            <w:r w:rsidR="00C72FB4">
              <w:rPr>
                <w:rFonts w:ascii="Arial" w:hAnsi="Arial" w:cs="Arial"/>
                <w:sz w:val="20"/>
                <w:szCs w:val="20"/>
              </w:rPr>
              <w:t>'</w:t>
            </w:r>
            <w:r w:rsidRPr="00767ABF">
              <w:rPr>
                <w:rFonts w:ascii="Arial" w:hAnsi="Arial" w:cs="Arial"/>
                <w:sz w:val="20"/>
                <w:szCs w:val="20"/>
              </w:rPr>
              <w:t>s modules.</w:t>
            </w:r>
          </w:p>
          <w:p w14:paraId="11A18534" w14:textId="7C7FC9D1" w:rsidR="00F650C8" w:rsidRPr="00767ABF" w:rsidRDefault="00F650C8" w:rsidP="00F650C8">
            <w:pPr>
              <w:rPr>
                <w:rFonts w:ascii="Arial" w:hAnsi="Arial" w:cs="Arial"/>
                <w:sz w:val="20"/>
                <w:szCs w:val="20"/>
              </w:rPr>
            </w:pPr>
          </w:p>
          <w:p w14:paraId="6A9FD407" w14:textId="77777777" w:rsidR="00972CA0" w:rsidRPr="00767ABF" w:rsidRDefault="00972CA0" w:rsidP="00972CA0">
            <w:pPr>
              <w:rPr>
                <w:rFonts w:ascii="Arial" w:hAnsi="Arial" w:cs="Arial"/>
                <w:b/>
                <w:sz w:val="20"/>
                <w:szCs w:val="20"/>
              </w:rPr>
            </w:pPr>
            <w:proofErr w:type="spellStart"/>
            <w:r w:rsidRPr="00767ABF">
              <w:rPr>
                <w:rFonts w:ascii="Arial" w:hAnsi="Arial" w:cs="Arial"/>
                <w:b/>
                <w:sz w:val="20"/>
                <w:szCs w:val="20"/>
              </w:rPr>
              <w:t>xs</w:t>
            </w:r>
            <w:proofErr w:type="spellEnd"/>
            <w:r w:rsidRPr="00767ABF">
              <w:rPr>
                <w:rFonts w:ascii="Arial" w:hAnsi="Arial" w:cs="Arial"/>
                <w:b/>
                <w:sz w:val="20"/>
                <w:szCs w:val="20"/>
              </w:rPr>
              <w:t xml:space="preserve"> a | grep DAT368</w:t>
            </w:r>
          </w:p>
          <w:p w14:paraId="4D6E6464" w14:textId="77777777" w:rsidR="00F650C8" w:rsidRPr="00767ABF" w:rsidRDefault="00F650C8" w:rsidP="00F650C8">
            <w:pPr>
              <w:rPr>
                <w:rFonts w:ascii="Arial" w:hAnsi="Arial" w:cs="Arial"/>
                <w:sz w:val="20"/>
                <w:szCs w:val="20"/>
              </w:rPr>
            </w:pPr>
          </w:p>
          <w:p w14:paraId="2597F9A1" w14:textId="76A51D4E" w:rsidR="00F650C8" w:rsidRPr="00767ABF" w:rsidRDefault="00C4581A" w:rsidP="00F650C8">
            <w:pPr>
              <w:rPr>
                <w:rFonts w:ascii="Arial" w:hAnsi="Arial" w:cs="Arial"/>
                <w:sz w:val="20"/>
                <w:szCs w:val="20"/>
              </w:rPr>
            </w:pPr>
            <w:r w:rsidRPr="00767ABF">
              <w:rPr>
                <w:rFonts w:ascii="Arial" w:hAnsi="Arial" w:cs="Arial"/>
                <w:sz w:val="20"/>
                <w:szCs w:val="20"/>
              </w:rPr>
              <w:t xml:space="preserve">This includes your python module.  Also check that all but the </w:t>
            </w:r>
            <w:proofErr w:type="spellStart"/>
            <w:r w:rsidRPr="00767ABF">
              <w:rPr>
                <w:rFonts w:ascii="Arial" w:hAnsi="Arial" w:cs="Arial"/>
                <w:sz w:val="20"/>
                <w:szCs w:val="20"/>
              </w:rPr>
              <w:t>db</w:t>
            </w:r>
            <w:proofErr w:type="spellEnd"/>
            <w:r w:rsidRPr="00767ABF">
              <w:rPr>
                <w:rFonts w:ascii="Arial" w:hAnsi="Arial" w:cs="Arial"/>
                <w:sz w:val="20"/>
                <w:szCs w:val="20"/>
              </w:rPr>
              <w:t xml:space="preserve"> module are running.</w:t>
            </w:r>
          </w:p>
        </w:tc>
        <w:tc>
          <w:tcPr>
            <w:tcW w:w="6302" w:type="dxa"/>
            <w:tcBorders>
              <w:right w:val="nil"/>
            </w:tcBorders>
            <w:tcMar>
              <w:top w:w="108" w:type="dxa"/>
              <w:bottom w:w="108" w:type="dxa"/>
            </w:tcMar>
          </w:tcPr>
          <w:p w14:paraId="52506D01" w14:textId="22C5DD7B" w:rsidR="00F650C8" w:rsidRPr="00767ABF" w:rsidRDefault="00C4581A" w:rsidP="00F5228E">
            <w:pPr>
              <w:pStyle w:val="032TableBodCcopy"/>
              <w:rPr>
                <w:rFonts w:ascii="Arial" w:hAnsi="Arial" w:cs="Arial"/>
                <w:noProof/>
                <w:sz w:val="20"/>
                <w:szCs w:val="20"/>
              </w:rPr>
            </w:pPr>
            <w:r w:rsidRPr="00767ABF">
              <w:rPr>
                <w:rFonts w:ascii="Arial" w:hAnsi="Arial" w:cs="Arial"/>
                <w:noProof/>
                <w:sz w:val="20"/>
                <w:szCs w:val="20"/>
              </w:rPr>
              <w:drawing>
                <wp:inline distT="0" distB="0" distL="0" distR="0" wp14:anchorId="1BCE7DBE" wp14:editId="5BBAB57E">
                  <wp:extent cx="3855085" cy="664210"/>
                  <wp:effectExtent l="0" t="0" r="5715" b="0"/>
                  <wp:docPr id="2247" name="Picture 2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855085" cy="664210"/>
                          </a:xfrm>
                          <a:prstGeom prst="rect">
                            <a:avLst/>
                          </a:prstGeom>
                        </pic:spPr>
                      </pic:pic>
                    </a:graphicData>
                  </a:graphic>
                </wp:inline>
              </w:drawing>
            </w:r>
          </w:p>
        </w:tc>
      </w:tr>
      <w:tr w:rsidR="00AE3D49" w:rsidRPr="00767ABF" w14:paraId="3037F9DD" w14:textId="77777777" w:rsidTr="00BC3FB9">
        <w:trPr>
          <w:trHeight w:val="1134"/>
        </w:trPr>
        <w:tc>
          <w:tcPr>
            <w:tcW w:w="3690" w:type="dxa"/>
            <w:tcBorders>
              <w:left w:val="nil"/>
            </w:tcBorders>
            <w:tcMar>
              <w:top w:w="108" w:type="dxa"/>
              <w:bottom w:w="108" w:type="dxa"/>
            </w:tcMar>
          </w:tcPr>
          <w:p w14:paraId="0B814275" w14:textId="77777777" w:rsidR="00AE3D49" w:rsidRPr="00767ABF" w:rsidRDefault="00AE3D49" w:rsidP="00972CA0">
            <w:pPr>
              <w:pStyle w:val="ListParagraph"/>
              <w:numPr>
                <w:ilvl w:val="0"/>
                <w:numId w:val="44"/>
              </w:numPr>
              <w:rPr>
                <w:rFonts w:ascii="Arial" w:hAnsi="Arial" w:cs="Arial"/>
                <w:sz w:val="20"/>
                <w:szCs w:val="20"/>
              </w:rPr>
            </w:pPr>
            <w:r w:rsidRPr="00767ABF">
              <w:rPr>
                <w:rFonts w:ascii="Arial" w:hAnsi="Arial" w:cs="Arial"/>
                <w:sz w:val="20"/>
                <w:szCs w:val="20"/>
              </w:rPr>
              <w:t>Get the app-router URL.</w:t>
            </w:r>
          </w:p>
          <w:p w14:paraId="427F90F8" w14:textId="77777777" w:rsidR="00AE3D49" w:rsidRPr="00767ABF" w:rsidRDefault="00AE3D49" w:rsidP="00AE3D49">
            <w:pPr>
              <w:rPr>
                <w:rFonts w:ascii="Arial" w:hAnsi="Arial" w:cs="Arial"/>
                <w:sz w:val="20"/>
                <w:szCs w:val="20"/>
              </w:rPr>
            </w:pPr>
          </w:p>
          <w:p w14:paraId="694120E7" w14:textId="77777777" w:rsidR="00AE3D49" w:rsidRPr="00767ABF" w:rsidRDefault="00AE3D49" w:rsidP="00AE3D49">
            <w:pPr>
              <w:rPr>
                <w:rFonts w:ascii="Arial" w:hAnsi="Arial" w:cs="Arial"/>
                <w:b/>
                <w:sz w:val="20"/>
                <w:szCs w:val="20"/>
              </w:rPr>
            </w:pPr>
            <w:proofErr w:type="spellStart"/>
            <w:r w:rsidRPr="00767ABF">
              <w:rPr>
                <w:rFonts w:ascii="Arial" w:hAnsi="Arial" w:cs="Arial"/>
                <w:b/>
                <w:sz w:val="20"/>
                <w:szCs w:val="20"/>
              </w:rPr>
              <w:t>xs</w:t>
            </w:r>
            <w:proofErr w:type="spellEnd"/>
            <w:r w:rsidRPr="00767ABF">
              <w:rPr>
                <w:rFonts w:ascii="Arial" w:hAnsi="Arial" w:cs="Arial"/>
                <w:b/>
                <w:sz w:val="20"/>
                <w:szCs w:val="20"/>
              </w:rPr>
              <w:t xml:space="preserve"> app DAT368.web --</w:t>
            </w:r>
            <w:proofErr w:type="spellStart"/>
            <w:r w:rsidRPr="00767ABF">
              <w:rPr>
                <w:rFonts w:ascii="Arial" w:hAnsi="Arial" w:cs="Arial"/>
                <w:b/>
                <w:sz w:val="20"/>
                <w:szCs w:val="20"/>
              </w:rPr>
              <w:t>urls</w:t>
            </w:r>
            <w:proofErr w:type="spellEnd"/>
          </w:p>
          <w:p w14:paraId="52757733" w14:textId="77777777" w:rsidR="00AE3D49" w:rsidRPr="00767ABF" w:rsidRDefault="00AE3D49" w:rsidP="00AE3D49">
            <w:pPr>
              <w:rPr>
                <w:rFonts w:ascii="Arial" w:hAnsi="Arial" w:cs="Arial"/>
                <w:sz w:val="20"/>
                <w:szCs w:val="20"/>
              </w:rPr>
            </w:pPr>
          </w:p>
          <w:p w14:paraId="4EC63FCE" w14:textId="3579958F" w:rsidR="00405DAA" w:rsidRPr="00767ABF" w:rsidRDefault="00405DAA" w:rsidP="00AE3D49">
            <w:pPr>
              <w:rPr>
                <w:rFonts w:ascii="Arial" w:hAnsi="Arial" w:cs="Arial"/>
                <w:sz w:val="20"/>
                <w:szCs w:val="20"/>
              </w:rPr>
            </w:pPr>
            <w:r w:rsidRPr="00767ABF">
              <w:rPr>
                <w:rFonts w:ascii="Arial" w:hAnsi="Arial" w:cs="Arial"/>
                <w:sz w:val="20"/>
                <w:szCs w:val="20"/>
              </w:rPr>
              <w:t>Paste it an incognito browser window.</w:t>
            </w:r>
          </w:p>
        </w:tc>
        <w:tc>
          <w:tcPr>
            <w:tcW w:w="6302" w:type="dxa"/>
            <w:tcBorders>
              <w:right w:val="nil"/>
            </w:tcBorders>
            <w:tcMar>
              <w:top w:w="108" w:type="dxa"/>
              <w:bottom w:w="108" w:type="dxa"/>
            </w:tcMar>
          </w:tcPr>
          <w:p w14:paraId="268AA711" w14:textId="368D0021" w:rsidR="00AE3D49" w:rsidRPr="00767ABF" w:rsidRDefault="00E635C1" w:rsidP="00F5228E">
            <w:pPr>
              <w:pStyle w:val="032TableBodCcopy"/>
              <w:rPr>
                <w:rFonts w:ascii="Arial" w:hAnsi="Arial" w:cs="Arial"/>
                <w:noProof/>
                <w:sz w:val="20"/>
                <w:szCs w:val="20"/>
              </w:rPr>
            </w:pPr>
            <w:r w:rsidRPr="00767ABF">
              <w:rPr>
                <w:rFonts w:ascii="Arial" w:hAnsi="Arial" w:cs="Arial"/>
                <w:noProof/>
                <w:sz w:val="20"/>
                <w:szCs w:val="20"/>
              </w:rPr>
              <w:drawing>
                <wp:inline distT="0" distB="0" distL="0" distR="0" wp14:anchorId="5A4ACB14" wp14:editId="025D96FC">
                  <wp:extent cx="3855085" cy="2064385"/>
                  <wp:effectExtent l="0" t="0" r="5715" b="5715"/>
                  <wp:docPr id="2248" name="Picture 2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855085" cy="2064385"/>
                          </a:xfrm>
                          <a:prstGeom prst="rect">
                            <a:avLst/>
                          </a:prstGeom>
                        </pic:spPr>
                      </pic:pic>
                    </a:graphicData>
                  </a:graphic>
                </wp:inline>
              </w:drawing>
            </w:r>
          </w:p>
        </w:tc>
      </w:tr>
      <w:tr w:rsidR="00E64C60" w:rsidRPr="00767ABF" w14:paraId="4BB0CA61" w14:textId="77777777" w:rsidTr="00F5228E">
        <w:trPr>
          <w:trHeight w:val="1134"/>
        </w:trPr>
        <w:tc>
          <w:tcPr>
            <w:tcW w:w="9992" w:type="dxa"/>
            <w:gridSpan w:val="2"/>
            <w:tcBorders>
              <w:left w:val="nil"/>
            </w:tcBorders>
            <w:tcMar>
              <w:top w:w="108" w:type="dxa"/>
              <w:bottom w:w="108" w:type="dxa"/>
            </w:tcMar>
          </w:tcPr>
          <w:p w14:paraId="44535355" w14:textId="23B8AA3B" w:rsidR="00E64C60" w:rsidRPr="00767ABF" w:rsidRDefault="00586A10" w:rsidP="00F5228E">
            <w:pPr>
              <w:pStyle w:val="032TableBodCcopy"/>
              <w:rPr>
                <w:rFonts w:ascii="Arial" w:hAnsi="Arial" w:cs="Arial"/>
                <w:noProof/>
                <w:sz w:val="20"/>
                <w:szCs w:val="20"/>
              </w:rPr>
            </w:pPr>
            <w:r>
              <w:rPr>
                <w:rFonts w:ascii="Arial" w:hAnsi="Arial" w:cs="Arial"/>
                <w:noProof/>
                <w:sz w:val="20"/>
                <w:szCs w:val="20"/>
              </w:rPr>
              <w:t>You can click on the ODATA Links which will open up a new browser tab and present you with a list of links to trigger various ODATA operations.  If you want to quickly add a few lines of data to the database, click on the Post Temp link and reload the page a few times.  This will add rows of data to the table with random temperature values.</w:t>
            </w:r>
          </w:p>
        </w:tc>
      </w:tr>
      <w:tr w:rsidR="00AE3D49" w:rsidRPr="00767ABF" w14:paraId="5F0BE39E" w14:textId="77777777" w:rsidTr="00BC3FB9">
        <w:trPr>
          <w:trHeight w:val="1134"/>
        </w:trPr>
        <w:tc>
          <w:tcPr>
            <w:tcW w:w="3690" w:type="dxa"/>
            <w:tcBorders>
              <w:left w:val="nil"/>
            </w:tcBorders>
            <w:tcMar>
              <w:top w:w="108" w:type="dxa"/>
              <w:bottom w:w="108" w:type="dxa"/>
            </w:tcMar>
          </w:tcPr>
          <w:p w14:paraId="4FBFE206" w14:textId="4B6E56E1" w:rsidR="00AE3D49" w:rsidRPr="00767ABF" w:rsidRDefault="00405DAA" w:rsidP="00972CA0">
            <w:pPr>
              <w:pStyle w:val="ListParagraph"/>
              <w:numPr>
                <w:ilvl w:val="0"/>
                <w:numId w:val="44"/>
              </w:numPr>
              <w:rPr>
                <w:rFonts w:ascii="Arial" w:hAnsi="Arial" w:cs="Arial"/>
                <w:sz w:val="20"/>
                <w:szCs w:val="20"/>
              </w:rPr>
            </w:pPr>
            <w:r w:rsidRPr="00767ABF">
              <w:rPr>
                <w:rFonts w:ascii="Arial" w:hAnsi="Arial" w:cs="Arial"/>
                <w:sz w:val="20"/>
                <w:szCs w:val="20"/>
              </w:rPr>
              <w:lastRenderedPageBreak/>
              <w:t>Click on any of the python links.  The first three don’t require authorization.</w:t>
            </w:r>
            <w:r w:rsidR="00861F21">
              <w:rPr>
                <w:rFonts w:ascii="Arial" w:hAnsi="Arial" w:cs="Arial"/>
                <w:sz w:val="20"/>
                <w:szCs w:val="20"/>
              </w:rPr>
              <w:t xml:space="preserve">  Use the browser's back button to return to this list.</w:t>
            </w:r>
          </w:p>
        </w:tc>
        <w:tc>
          <w:tcPr>
            <w:tcW w:w="6302" w:type="dxa"/>
            <w:tcBorders>
              <w:right w:val="nil"/>
            </w:tcBorders>
            <w:tcMar>
              <w:top w:w="108" w:type="dxa"/>
              <w:bottom w:w="108" w:type="dxa"/>
            </w:tcMar>
          </w:tcPr>
          <w:p w14:paraId="0F4ED9F2" w14:textId="35760001" w:rsidR="00AE3D49" w:rsidRPr="00767ABF" w:rsidRDefault="00DA6F43" w:rsidP="00DA6F43">
            <w:pPr>
              <w:pStyle w:val="032TableBodCcopy"/>
              <w:tabs>
                <w:tab w:val="left" w:pos="1352"/>
              </w:tabs>
              <w:rPr>
                <w:rFonts w:ascii="Arial" w:hAnsi="Arial" w:cs="Arial"/>
                <w:noProof/>
                <w:sz w:val="20"/>
                <w:szCs w:val="20"/>
              </w:rPr>
            </w:pPr>
            <w:r w:rsidRPr="00767ABF">
              <w:rPr>
                <w:rFonts w:ascii="Arial" w:hAnsi="Arial" w:cs="Arial"/>
                <w:noProof/>
                <w:sz w:val="20"/>
                <w:szCs w:val="20"/>
              </w:rPr>
              <w:tab/>
            </w:r>
            <w:r w:rsidRPr="00767ABF">
              <w:rPr>
                <w:rFonts w:ascii="Arial" w:hAnsi="Arial" w:cs="Arial"/>
                <w:noProof/>
                <w:sz w:val="20"/>
                <w:szCs w:val="20"/>
              </w:rPr>
              <w:drawing>
                <wp:inline distT="0" distB="0" distL="0" distR="0" wp14:anchorId="0AEB06F3" wp14:editId="757650EC">
                  <wp:extent cx="3822700" cy="2590800"/>
                  <wp:effectExtent l="0" t="0" r="0" b="0"/>
                  <wp:docPr id="2250" name="Picture 2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822700" cy="2590800"/>
                          </a:xfrm>
                          <a:prstGeom prst="rect">
                            <a:avLst/>
                          </a:prstGeom>
                        </pic:spPr>
                      </pic:pic>
                    </a:graphicData>
                  </a:graphic>
                </wp:inline>
              </w:drawing>
            </w:r>
          </w:p>
        </w:tc>
      </w:tr>
      <w:tr w:rsidR="006F7AF8" w:rsidRPr="00767ABF" w14:paraId="1F85FE9C" w14:textId="77777777" w:rsidTr="00BC3FB9">
        <w:trPr>
          <w:trHeight w:val="1134"/>
        </w:trPr>
        <w:tc>
          <w:tcPr>
            <w:tcW w:w="3690" w:type="dxa"/>
            <w:tcBorders>
              <w:left w:val="nil"/>
            </w:tcBorders>
            <w:tcMar>
              <w:top w:w="108" w:type="dxa"/>
              <w:bottom w:w="108" w:type="dxa"/>
            </w:tcMar>
          </w:tcPr>
          <w:p w14:paraId="1EDF0E2A" w14:textId="1378AA08" w:rsidR="00405DAA" w:rsidRPr="00767ABF" w:rsidRDefault="00405DAA" w:rsidP="00405DAA">
            <w:pPr>
              <w:pStyle w:val="ListParagraph"/>
              <w:numPr>
                <w:ilvl w:val="0"/>
                <w:numId w:val="44"/>
              </w:numPr>
              <w:rPr>
                <w:rFonts w:ascii="Arial" w:hAnsi="Arial" w:cs="Arial"/>
                <w:sz w:val="20"/>
                <w:szCs w:val="20"/>
              </w:rPr>
            </w:pPr>
            <w:r w:rsidRPr="00767ABF">
              <w:rPr>
                <w:rFonts w:ascii="Arial" w:hAnsi="Arial" w:cs="Arial"/>
                <w:sz w:val="20"/>
                <w:szCs w:val="20"/>
              </w:rPr>
              <w:t xml:space="preserve">Click on the last link </w:t>
            </w:r>
            <w:proofErr w:type="spellStart"/>
            <w:r w:rsidRPr="00767ABF">
              <w:rPr>
                <w:rFonts w:ascii="Arial" w:hAnsi="Arial" w:cs="Arial"/>
                <w:b/>
                <w:sz w:val="20"/>
                <w:szCs w:val="20"/>
              </w:rPr>
              <w:t>auth_python</w:t>
            </w:r>
            <w:proofErr w:type="spellEnd"/>
            <w:r w:rsidRPr="00767ABF">
              <w:rPr>
                <w:rFonts w:ascii="Arial" w:hAnsi="Arial" w:cs="Arial"/>
                <w:b/>
                <w:sz w:val="20"/>
                <w:szCs w:val="20"/>
              </w:rPr>
              <w:t>/</w:t>
            </w:r>
            <w:proofErr w:type="spellStart"/>
            <w:r w:rsidRPr="00767ABF">
              <w:rPr>
                <w:rFonts w:ascii="Arial" w:hAnsi="Arial" w:cs="Arial"/>
                <w:b/>
                <w:sz w:val="20"/>
                <w:szCs w:val="20"/>
              </w:rPr>
              <w:t>db_valid</w:t>
            </w:r>
            <w:proofErr w:type="spellEnd"/>
            <w:r w:rsidRPr="00767ABF">
              <w:rPr>
                <w:rFonts w:ascii="Arial" w:hAnsi="Arial" w:cs="Arial"/>
                <w:sz w:val="20"/>
                <w:szCs w:val="20"/>
              </w:rPr>
              <w:t>.</w:t>
            </w:r>
          </w:p>
        </w:tc>
        <w:tc>
          <w:tcPr>
            <w:tcW w:w="6302" w:type="dxa"/>
            <w:tcBorders>
              <w:right w:val="nil"/>
            </w:tcBorders>
            <w:tcMar>
              <w:top w:w="108" w:type="dxa"/>
              <w:bottom w:w="108" w:type="dxa"/>
            </w:tcMar>
          </w:tcPr>
          <w:p w14:paraId="6E2F16AE" w14:textId="463FF901" w:rsidR="006F7AF8" w:rsidRPr="00767ABF" w:rsidRDefault="00EF58D8" w:rsidP="00DA6F43">
            <w:pPr>
              <w:pStyle w:val="032TableBodCcopy"/>
              <w:tabs>
                <w:tab w:val="left" w:pos="1352"/>
              </w:tabs>
              <w:rPr>
                <w:rFonts w:ascii="Arial" w:hAnsi="Arial" w:cs="Arial"/>
                <w:noProof/>
                <w:sz w:val="20"/>
                <w:szCs w:val="20"/>
              </w:rPr>
            </w:pPr>
            <w:r w:rsidRPr="00767ABF">
              <w:rPr>
                <w:rFonts w:ascii="Arial" w:hAnsi="Arial" w:cs="Arial"/>
                <w:noProof/>
                <w:sz w:val="20"/>
                <w:szCs w:val="20"/>
              </w:rPr>
              <w:drawing>
                <wp:inline distT="0" distB="0" distL="0" distR="0" wp14:anchorId="1F40823E" wp14:editId="08D14710">
                  <wp:extent cx="3855085" cy="1677670"/>
                  <wp:effectExtent l="0" t="0" r="5715" b="0"/>
                  <wp:docPr id="2251" name="Picture 2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855085" cy="1677670"/>
                          </a:xfrm>
                          <a:prstGeom prst="rect">
                            <a:avLst/>
                          </a:prstGeom>
                        </pic:spPr>
                      </pic:pic>
                    </a:graphicData>
                  </a:graphic>
                </wp:inline>
              </w:drawing>
            </w:r>
          </w:p>
        </w:tc>
      </w:tr>
      <w:tr w:rsidR="00EF58D8" w:rsidRPr="00767ABF" w14:paraId="14775534" w14:textId="77777777" w:rsidTr="00BC3FB9">
        <w:trPr>
          <w:trHeight w:val="1134"/>
        </w:trPr>
        <w:tc>
          <w:tcPr>
            <w:tcW w:w="3690" w:type="dxa"/>
            <w:tcBorders>
              <w:left w:val="nil"/>
            </w:tcBorders>
            <w:tcMar>
              <w:top w:w="108" w:type="dxa"/>
              <w:bottom w:w="108" w:type="dxa"/>
            </w:tcMar>
          </w:tcPr>
          <w:p w14:paraId="34EE4C5B" w14:textId="783143EB" w:rsidR="00EF58D8" w:rsidRPr="00767ABF" w:rsidRDefault="00405DAA" w:rsidP="00972CA0">
            <w:pPr>
              <w:pStyle w:val="ListParagraph"/>
              <w:numPr>
                <w:ilvl w:val="0"/>
                <w:numId w:val="44"/>
              </w:numPr>
              <w:rPr>
                <w:rFonts w:ascii="Arial" w:hAnsi="Arial" w:cs="Arial"/>
                <w:sz w:val="20"/>
                <w:szCs w:val="20"/>
              </w:rPr>
            </w:pPr>
            <w:r w:rsidRPr="00767ABF">
              <w:rPr>
                <w:rFonts w:ascii="Arial" w:hAnsi="Arial" w:cs="Arial"/>
                <w:sz w:val="20"/>
                <w:szCs w:val="20"/>
              </w:rPr>
              <w:t xml:space="preserve">This link requires authorization.  Enter </w:t>
            </w:r>
            <w:r w:rsidRPr="00767ABF">
              <w:rPr>
                <w:rFonts w:ascii="Arial" w:hAnsi="Arial" w:cs="Arial"/>
                <w:b/>
                <w:sz w:val="20"/>
                <w:szCs w:val="20"/>
              </w:rPr>
              <w:t>DAT368</w:t>
            </w:r>
            <w:r w:rsidRPr="00767ABF">
              <w:rPr>
                <w:rFonts w:ascii="Arial" w:hAnsi="Arial" w:cs="Arial"/>
                <w:sz w:val="20"/>
                <w:szCs w:val="20"/>
              </w:rPr>
              <w:t xml:space="preserve"> with password </w:t>
            </w:r>
            <w:r w:rsidRPr="00767ABF">
              <w:rPr>
                <w:rFonts w:ascii="Arial" w:hAnsi="Arial" w:cs="Arial"/>
                <w:b/>
                <w:sz w:val="20"/>
                <w:szCs w:val="20"/>
              </w:rPr>
              <w:t>WelcomeSAP2018</w:t>
            </w:r>
          </w:p>
        </w:tc>
        <w:tc>
          <w:tcPr>
            <w:tcW w:w="6302" w:type="dxa"/>
            <w:tcBorders>
              <w:right w:val="nil"/>
            </w:tcBorders>
            <w:tcMar>
              <w:top w:w="108" w:type="dxa"/>
              <w:bottom w:w="108" w:type="dxa"/>
            </w:tcMar>
          </w:tcPr>
          <w:p w14:paraId="34F41FDE" w14:textId="512F0A30" w:rsidR="00EF58D8" w:rsidRPr="00767ABF" w:rsidRDefault="00800178" w:rsidP="00DA6F43">
            <w:pPr>
              <w:pStyle w:val="032TableBodCcopy"/>
              <w:tabs>
                <w:tab w:val="left" w:pos="1352"/>
              </w:tabs>
              <w:rPr>
                <w:rFonts w:ascii="Arial" w:hAnsi="Arial" w:cs="Arial"/>
                <w:noProof/>
                <w:sz w:val="20"/>
                <w:szCs w:val="20"/>
              </w:rPr>
            </w:pPr>
            <w:r w:rsidRPr="00767ABF">
              <w:rPr>
                <w:rFonts w:ascii="Arial" w:hAnsi="Arial" w:cs="Arial"/>
                <w:noProof/>
                <w:sz w:val="20"/>
                <w:szCs w:val="20"/>
              </w:rPr>
              <w:drawing>
                <wp:inline distT="0" distB="0" distL="0" distR="0" wp14:anchorId="14A6C628" wp14:editId="5D0CA387">
                  <wp:extent cx="3855085" cy="2917825"/>
                  <wp:effectExtent l="0" t="0" r="5715" b="3175"/>
                  <wp:docPr id="2252" name="Picture 2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855085" cy="2917825"/>
                          </a:xfrm>
                          <a:prstGeom prst="rect">
                            <a:avLst/>
                          </a:prstGeom>
                        </pic:spPr>
                      </pic:pic>
                    </a:graphicData>
                  </a:graphic>
                </wp:inline>
              </w:drawing>
            </w:r>
          </w:p>
        </w:tc>
      </w:tr>
      <w:tr w:rsidR="000459FB" w:rsidRPr="00767ABF" w14:paraId="7DEB24AD" w14:textId="77777777" w:rsidTr="00BC3FB9">
        <w:trPr>
          <w:trHeight w:val="1134"/>
        </w:trPr>
        <w:tc>
          <w:tcPr>
            <w:tcW w:w="3690" w:type="dxa"/>
            <w:tcBorders>
              <w:left w:val="nil"/>
              <w:bottom w:val="single" w:sz="4" w:space="0" w:color="auto"/>
            </w:tcBorders>
            <w:tcMar>
              <w:top w:w="108" w:type="dxa"/>
              <w:bottom w:w="108" w:type="dxa"/>
            </w:tcMar>
          </w:tcPr>
          <w:p w14:paraId="544F58E3" w14:textId="77777777" w:rsidR="00541436" w:rsidRPr="00767ABF" w:rsidRDefault="00541436" w:rsidP="00541436">
            <w:pPr>
              <w:pStyle w:val="ListParagraph"/>
              <w:numPr>
                <w:ilvl w:val="0"/>
                <w:numId w:val="44"/>
              </w:numPr>
              <w:rPr>
                <w:rFonts w:ascii="Arial" w:hAnsi="Arial" w:cs="Arial"/>
                <w:sz w:val="20"/>
                <w:szCs w:val="20"/>
              </w:rPr>
            </w:pPr>
            <w:r w:rsidRPr="00767ABF">
              <w:rPr>
                <w:rFonts w:ascii="Arial" w:hAnsi="Arial" w:cs="Arial"/>
                <w:sz w:val="20"/>
                <w:szCs w:val="20"/>
              </w:rPr>
              <w:lastRenderedPageBreak/>
              <w:t>Note the following output.</w:t>
            </w:r>
          </w:p>
          <w:p w14:paraId="42CE957C" w14:textId="77777777" w:rsidR="006560DB" w:rsidRPr="00767ABF" w:rsidRDefault="006560DB" w:rsidP="006560DB">
            <w:pPr>
              <w:rPr>
                <w:rFonts w:ascii="Arial" w:hAnsi="Arial" w:cs="Arial"/>
                <w:sz w:val="20"/>
                <w:szCs w:val="20"/>
              </w:rPr>
            </w:pPr>
          </w:p>
          <w:p w14:paraId="6A8E3ABC" w14:textId="77777777" w:rsidR="006560DB" w:rsidRPr="00767ABF" w:rsidRDefault="00251301" w:rsidP="006560DB">
            <w:pPr>
              <w:rPr>
                <w:rFonts w:ascii="Arial" w:hAnsi="Arial" w:cs="Arial"/>
                <w:sz w:val="20"/>
                <w:szCs w:val="20"/>
              </w:rPr>
            </w:pPr>
            <w:r w:rsidRPr="00767ABF">
              <w:rPr>
                <w:rFonts w:ascii="Arial" w:hAnsi="Arial" w:cs="Arial"/>
                <w:sz w:val="20"/>
                <w:szCs w:val="20"/>
              </w:rPr>
              <w:t>See that the user is authorized for this operation.</w:t>
            </w:r>
          </w:p>
          <w:p w14:paraId="05F807BA" w14:textId="77777777" w:rsidR="00251301" w:rsidRPr="00767ABF" w:rsidRDefault="00251301" w:rsidP="006560DB">
            <w:pPr>
              <w:rPr>
                <w:rFonts w:ascii="Arial" w:hAnsi="Arial" w:cs="Arial"/>
                <w:sz w:val="20"/>
                <w:szCs w:val="20"/>
              </w:rPr>
            </w:pPr>
          </w:p>
          <w:p w14:paraId="659929E6" w14:textId="77777777" w:rsidR="00251301" w:rsidRPr="00767ABF" w:rsidRDefault="00D646D3" w:rsidP="006560DB">
            <w:pPr>
              <w:rPr>
                <w:rFonts w:ascii="Arial" w:hAnsi="Arial" w:cs="Arial"/>
                <w:sz w:val="20"/>
                <w:szCs w:val="20"/>
              </w:rPr>
            </w:pPr>
            <w:r w:rsidRPr="00767ABF">
              <w:rPr>
                <w:rFonts w:ascii="Arial" w:hAnsi="Arial" w:cs="Arial"/>
                <w:sz w:val="20"/>
                <w:szCs w:val="20"/>
              </w:rPr>
              <w:t>Here is the code that does the authorization check.</w:t>
            </w:r>
          </w:p>
          <w:p w14:paraId="752E2071" w14:textId="77777777" w:rsidR="00195BAC" w:rsidRPr="00767ABF" w:rsidRDefault="00195BAC" w:rsidP="006560DB">
            <w:pPr>
              <w:rPr>
                <w:rFonts w:ascii="Arial" w:hAnsi="Arial" w:cs="Arial"/>
                <w:sz w:val="20"/>
                <w:szCs w:val="20"/>
              </w:rPr>
            </w:pPr>
          </w:p>
          <w:p w14:paraId="24C3CDD5" w14:textId="28645D92" w:rsidR="00195BAC" w:rsidRPr="00767ABF" w:rsidRDefault="00195BAC" w:rsidP="006560DB">
            <w:pPr>
              <w:rPr>
                <w:rFonts w:ascii="Arial" w:hAnsi="Arial" w:cs="Arial"/>
                <w:sz w:val="20"/>
                <w:szCs w:val="20"/>
              </w:rPr>
            </w:pPr>
            <w:r w:rsidRPr="00767ABF">
              <w:rPr>
                <w:rFonts w:ascii="Arial" w:hAnsi="Arial" w:cs="Arial"/>
                <w:sz w:val="20"/>
                <w:szCs w:val="20"/>
              </w:rPr>
              <w:t>Notice that the module will abort if the proper authorization isn’t provided in the request.</w:t>
            </w:r>
          </w:p>
        </w:tc>
        <w:tc>
          <w:tcPr>
            <w:tcW w:w="6302" w:type="dxa"/>
            <w:tcBorders>
              <w:bottom w:val="single" w:sz="4" w:space="0" w:color="auto"/>
              <w:right w:val="nil"/>
            </w:tcBorders>
            <w:tcMar>
              <w:top w:w="108" w:type="dxa"/>
              <w:bottom w:w="108" w:type="dxa"/>
            </w:tcMar>
          </w:tcPr>
          <w:p w14:paraId="06BC3934" w14:textId="6F29A55F" w:rsidR="000459FB" w:rsidRPr="00767ABF" w:rsidRDefault="00251301" w:rsidP="00DA6F43">
            <w:pPr>
              <w:pStyle w:val="032TableBodCcopy"/>
              <w:tabs>
                <w:tab w:val="left" w:pos="1352"/>
              </w:tabs>
              <w:rPr>
                <w:rFonts w:ascii="Arial" w:hAnsi="Arial" w:cs="Arial"/>
                <w:noProof/>
                <w:sz w:val="20"/>
                <w:szCs w:val="20"/>
              </w:rPr>
            </w:pPr>
            <w:r w:rsidRPr="00767ABF">
              <w:rPr>
                <w:rFonts w:ascii="Arial" w:hAnsi="Arial" w:cs="Arial"/>
                <w:noProof/>
                <w:sz w:val="20"/>
                <w:szCs w:val="20"/>
              </w:rPr>
              <w:drawing>
                <wp:inline distT="0" distB="0" distL="0" distR="0" wp14:anchorId="2BBA12AB" wp14:editId="1C6AE5FE">
                  <wp:extent cx="3864610" cy="1861820"/>
                  <wp:effectExtent l="0" t="0" r="0" b="5080"/>
                  <wp:docPr id="2253" name="Picture 2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864610" cy="1861820"/>
                          </a:xfrm>
                          <a:prstGeom prst="rect">
                            <a:avLst/>
                          </a:prstGeom>
                        </pic:spPr>
                      </pic:pic>
                    </a:graphicData>
                  </a:graphic>
                </wp:inline>
              </w:drawing>
            </w:r>
          </w:p>
        </w:tc>
      </w:tr>
      <w:tr w:rsidR="006560DB" w:rsidRPr="00767ABF" w14:paraId="5D8B20FF" w14:textId="77777777" w:rsidTr="00BC3FB9">
        <w:trPr>
          <w:trHeight w:val="1134"/>
        </w:trPr>
        <w:tc>
          <w:tcPr>
            <w:tcW w:w="9992" w:type="dxa"/>
            <w:gridSpan w:val="2"/>
            <w:tcBorders>
              <w:left w:val="nil"/>
              <w:right w:val="nil"/>
            </w:tcBorders>
            <w:tcMar>
              <w:top w:w="108" w:type="dxa"/>
              <w:bottom w:w="108" w:type="dxa"/>
            </w:tcMar>
          </w:tcPr>
          <w:p w14:paraId="2B95D851" w14:textId="1457A809" w:rsidR="00E65147" w:rsidRPr="00767ABF" w:rsidRDefault="00E65147" w:rsidP="00C94D29">
            <w:pPr>
              <w:pStyle w:val="HTMLPreformatted"/>
              <w:rPr>
                <w:rFonts w:ascii="Arial" w:hAnsi="Arial" w:cs="Arial"/>
                <w:color w:val="000000"/>
                <w:sz w:val="20"/>
              </w:rPr>
            </w:pPr>
            <w:r w:rsidRPr="00767ABF">
              <w:rPr>
                <w:rFonts w:ascii="Arial" w:hAnsi="Arial" w:cs="Arial"/>
                <w:color w:val="000000"/>
                <w:sz w:val="20"/>
              </w:rPr>
              <w:t>Here is an excerpt of the server</w:t>
            </w:r>
            <w:r w:rsidR="003529D7" w:rsidRPr="00767ABF">
              <w:rPr>
                <w:rFonts w:ascii="Arial" w:hAnsi="Arial" w:cs="Arial"/>
                <w:color w:val="000000"/>
                <w:sz w:val="20"/>
              </w:rPr>
              <w:t xml:space="preserve">.py code with the </w:t>
            </w:r>
            <w:r w:rsidR="001523D3" w:rsidRPr="00767ABF">
              <w:rPr>
                <w:rFonts w:ascii="Arial" w:hAnsi="Arial" w:cs="Arial"/>
                <w:color w:val="000000"/>
                <w:sz w:val="20"/>
              </w:rPr>
              <w:t xml:space="preserve">request verification code </w:t>
            </w:r>
            <w:r w:rsidR="001523D3" w:rsidRPr="00767ABF">
              <w:rPr>
                <w:rFonts w:ascii="Arial" w:hAnsi="Arial" w:cs="Arial"/>
                <w:color w:val="000000"/>
                <w:sz w:val="20"/>
                <w:highlight w:val="yellow"/>
              </w:rPr>
              <w:t>in yellow</w:t>
            </w:r>
            <w:r w:rsidR="001523D3" w:rsidRPr="00767ABF">
              <w:rPr>
                <w:rFonts w:ascii="Arial" w:hAnsi="Arial" w:cs="Arial"/>
                <w:color w:val="000000"/>
                <w:sz w:val="20"/>
              </w:rPr>
              <w:t>.</w:t>
            </w:r>
          </w:p>
          <w:p w14:paraId="289E3179" w14:textId="77777777" w:rsidR="00E65147" w:rsidRPr="00767ABF" w:rsidRDefault="00E65147" w:rsidP="00C94D29">
            <w:pPr>
              <w:pStyle w:val="HTMLPreformatted"/>
              <w:rPr>
                <w:rFonts w:ascii="Arial" w:hAnsi="Arial" w:cs="Arial"/>
                <w:color w:val="000000"/>
                <w:sz w:val="20"/>
              </w:rPr>
            </w:pPr>
          </w:p>
          <w:p w14:paraId="5EF471D7" w14:textId="2E986D19" w:rsidR="00C94D29" w:rsidRPr="00767ABF" w:rsidRDefault="00C94D29" w:rsidP="00C94D29">
            <w:pPr>
              <w:pStyle w:val="HTMLPreformatted"/>
              <w:rPr>
                <w:rFonts w:ascii="Arial" w:hAnsi="Arial" w:cs="Arial"/>
                <w:color w:val="000000"/>
                <w:sz w:val="20"/>
              </w:rPr>
            </w:pPr>
            <w:r w:rsidRPr="00767ABF">
              <w:rPr>
                <w:rFonts w:ascii="Arial" w:hAnsi="Arial" w:cs="Arial"/>
                <w:color w:val="000000"/>
                <w:sz w:val="20"/>
              </w:rPr>
              <w:t xml:space="preserve"># If there is a request for a </w:t>
            </w:r>
            <w:proofErr w:type="spellStart"/>
            <w:r w:rsidR="00B7160D" w:rsidRPr="00767ABF">
              <w:rPr>
                <w:rFonts w:ascii="Arial" w:hAnsi="Arial" w:cs="Arial"/>
                <w:color w:val="000000"/>
                <w:sz w:val="20"/>
              </w:rPr>
              <w:t>auth_</w:t>
            </w:r>
            <w:r w:rsidRPr="00767ABF">
              <w:rPr>
                <w:rFonts w:ascii="Arial" w:hAnsi="Arial" w:cs="Arial"/>
                <w:color w:val="000000"/>
                <w:sz w:val="20"/>
              </w:rPr>
              <w:t>python</w:t>
            </w:r>
            <w:proofErr w:type="spellEnd"/>
            <w:r w:rsidRPr="00767ABF">
              <w:rPr>
                <w:rFonts w:ascii="Arial" w:hAnsi="Arial" w:cs="Arial"/>
                <w:color w:val="000000"/>
                <w:sz w:val="20"/>
              </w:rPr>
              <w:t>/</w:t>
            </w:r>
            <w:proofErr w:type="spellStart"/>
            <w:r w:rsidR="00B7160D" w:rsidRPr="00767ABF">
              <w:rPr>
                <w:rFonts w:ascii="Arial" w:hAnsi="Arial" w:cs="Arial"/>
                <w:color w:val="000000"/>
                <w:sz w:val="20"/>
              </w:rPr>
              <w:t>db_valid</w:t>
            </w:r>
            <w:proofErr w:type="spellEnd"/>
            <w:r w:rsidRPr="00767ABF">
              <w:rPr>
                <w:rFonts w:ascii="Arial" w:hAnsi="Arial" w:cs="Arial"/>
                <w:color w:val="000000"/>
                <w:sz w:val="20"/>
              </w:rPr>
              <w:t>, return Testing message and then check JWT and connect to the data service and retrieve some data</w:t>
            </w:r>
          </w:p>
          <w:p w14:paraId="1FDD4BEB" w14:textId="77777777" w:rsidR="00B7160D" w:rsidRPr="00767ABF" w:rsidRDefault="00B7160D" w:rsidP="00C94D29">
            <w:pPr>
              <w:pStyle w:val="HTMLPreformatted"/>
              <w:rPr>
                <w:rFonts w:ascii="Arial" w:hAnsi="Arial" w:cs="Arial"/>
                <w:color w:val="000000"/>
                <w:sz w:val="20"/>
              </w:rPr>
            </w:pPr>
          </w:p>
          <w:p w14:paraId="62C02935" w14:textId="77777777" w:rsidR="00C94D29" w:rsidRPr="00767ABF" w:rsidRDefault="00C94D29" w:rsidP="00C94D29">
            <w:pPr>
              <w:pStyle w:val="HTMLPreformatted"/>
              <w:rPr>
                <w:rFonts w:ascii="Arial" w:hAnsi="Arial" w:cs="Arial"/>
                <w:color w:val="000000"/>
                <w:sz w:val="20"/>
              </w:rPr>
            </w:pPr>
            <w:r w:rsidRPr="00767ABF">
              <w:rPr>
                <w:rFonts w:ascii="Arial" w:hAnsi="Arial" w:cs="Arial"/>
                <w:color w:val="000000"/>
                <w:sz w:val="20"/>
              </w:rPr>
              <w:t>@</w:t>
            </w:r>
            <w:proofErr w:type="spellStart"/>
            <w:r w:rsidRPr="00767ABF">
              <w:rPr>
                <w:rFonts w:ascii="Arial" w:hAnsi="Arial" w:cs="Arial"/>
                <w:color w:val="000000"/>
                <w:sz w:val="20"/>
              </w:rPr>
              <w:t>app.route</w:t>
            </w:r>
            <w:proofErr w:type="spellEnd"/>
            <w:r w:rsidRPr="00767ABF">
              <w:rPr>
                <w:rFonts w:ascii="Arial" w:hAnsi="Arial" w:cs="Arial"/>
                <w:color w:val="000000"/>
                <w:sz w:val="20"/>
              </w:rPr>
              <w:t>('/</w:t>
            </w:r>
            <w:proofErr w:type="spellStart"/>
            <w:r w:rsidRPr="00767ABF">
              <w:rPr>
                <w:rFonts w:ascii="Arial" w:hAnsi="Arial" w:cs="Arial"/>
                <w:color w:val="000000"/>
                <w:sz w:val="20"/>
              </w:rPr>
              <w:t>auth_python</w:t>
            </w:r>
            <w:proofErr w:type="spellEnd"/>
            <w:r w:rsidRPr="00767ABF">
              <w:rPr>
                <w:rFonts w:ascii="Arial" w:hAnsi="Arial" w:cs="Arial"/>
                <w:color w:val="000000"/>
                <w:sz w:val="20"/>
              </w:rPr>
              <w:t>/</w:t>
            </w:r>
            <w:proofErr w:type="spellStart"/>
            <w:r w:rsidRPr="00767ABF">
              <w:rPr>
                <w:rFonts w:ascii="Arial" w:hAnsi="Arial" w:cs="Arial"/>
                <w:color w:val="000000"/>
                <w:sz w:val="20"/>
              </w:rPr>
              <w:t>db_valid</w:t>
            </w:r>
            <w:proofErr w:type="spellEnd"/>
            <w:r w:rsidRPr="00767ABF">
              <w:rPr>
                <w:rFonts w:ascii="Arial" w:hAnsi="Arial" w:cs="Arial"/>
                <w:color w:val="000000"/>
                <w:sz w:val="20"/>
              </w:rPr>
              <w:t>')</w:t>
            </w:r>
          </w:p>
          <w:p w14:paraId="00F9C9DF" w14:textId="77777777" w:rsidR="00C94D29" w:rsidRPr="00767ABF" w:rsidRDefault="00C94D29" w:rsidP="00C94D29">
            <w:pPr>
              <w:pStyle w:val="HTMLPreformatted"/>
              <w:rPr>
                <w:rFonts w:ascii="Arial" w:hAnsi="Arial" w:cs="Arial"/>
                <w:color w:val="000000"/>
                <w:sz w:val="20"/>
              </w:rPr>
            </w:pPr>
            <w:r w:rsidRPr="00767ABF">
              <w:rPr>
                <w:rFonts w:ascii="Arial" w:hAnsi="Arial" w:cs="Arial"/>
                <w:color w:val="000000"/>
                <w:sz w:val="20"/>
              </w:rPr>
              <w:t xml:space="preserve">def </w:t>
            </w:r>
            <w:proofErr w:type="spellStart"/>
            <w:r w:rsidRPr="00767ABF">
              <w:rPr>
                <w:rFonts w:ascii="Arial" w:hAnsi="Arial" w:cs="Arial"/>
                <w:color w:val="000000"/>
                <w:sz w:val="20"/>
              </w:rPr>
              <w:t>auth_db_valid</w:t>
            </w:r>
            <w:proofErr w:type="spellEnd"/>
            <w:r w:rsidRPr="00767ABF">
              <w:rPr>
                <w:rFonts w:ascii="Arial" w:hAnsi="Arial" w:cs="Arial"/>
                <w:color w:val="000000"/>
                <w:sz w:val="20"/>
              </w:rPr>
              <w:t>():</w:t>
            </w:r>
          </w:p>
          <w:p w14:paraId="09C22DE8" w14:textId="77777777" w:rsidR="00C94D29" w:rsidRPr="00767ABF" w:rsidRDefault="00C94D29" w:rsidP="00C94D29">
            <w:pPr>
              <w:pStyle w:val="HTMLPreformatted"/>
              <w:rPr>
                <w:rFonts w:ascii="Arial" w:hAnsi="Arial" w:cs="Arial"/>
                <w:color w:val="000000"/>
                <w:sz w:val="20"/>
              </w:rPr>
            </w:pPr>
            <w:r w:rsidRPr="00767ABF">
              <w:rPr>
                <w:rFonts w:ascii="Arial" w:hAnsi="Arial" w:cs="Arial"/>
                <w:color w:val="000000"/>
                <w:sz w:val="20"/>
              </w:rPr>
              <w:t xml:space="preserve">    output = 'Python Authorized DB Validated Request. \n'</w:t>
            </w:r>
          </w:p>
          <w:p w14:paraId="7967D21B" w14:textId="77777777" w:rsidR="00C94D29" w:rsidRPr="00767ABF" w:rsidRDefault="00C94D29" w:rsidP="00C94D29">
            <w:pPr>
              <w:pStyle w:val="HTMLPreformatted"/>
              <w:rPr>
                <w:rFonts w:ascii="Arial" w:hAnsi="Arial" w:cs="Arial"/>
                <w:color w:val="000000"/>
                <w:sz w:val="20"/>
              </w:rPr>
            </w:pPr>
            <w:r w:rsidRPr="00767ABF">
              <w:rPr>
                <w:rFonts w:ascii="Arial" w:hAnsi="Arial" w:cs="Arial"/>
                <w:color w:val="000000"/>
                <w:sz w:val="20"/>
              </w:rPr>
              <w:t xml:space="preserve">    output += '\n'</w:t>
            </w:r>
          </w:p>
          <w:p w14:paraId="1EF43D53" w14:textId="77777777" w:rsidR="00C94D29" w:rsidRPr="00767ABF" w:rsidRDefault="00C94D29" w:rsidP="00C94D29">
            <w:pPr>
              <w:pStyle w:val="HTMLPreformatted"/>
              <w:rPr>
                <w:rFonts w:ascii="Arial" w:hAnsi="Arial" w:cs="Arial"/>
                <w:color w:val="000000"/>
                <w:sz w:val="20"/>
              </w:rPr>
            </w:pPr>
            <w:r w:rsidRPr="00767ABF">
              <w:rPr>
                <w:rFonts w:ascii="Arial" w:hAnsi="Arial" w:cs="Arial"/>
                <w:color w:val="000000"/>
                <w:sz w:val="20"/>
              </w:rPr>
              <w:t xml:space="preserve">    output += 'Receiving module should check that it came from our </w:t>
            </w:r>
            <w:proofErr w:type="spellStart"/>
            <w:r w:rsidRPr="00767ABF">
              <w:rPr>
                <w:rFonts w:ascii="Arial" w:hAnsi="Arial" w:cs="Arial"/>
                <w:color w:val="000000"/>
                <w:sz w:val="20"/>
              </w:rPr>
              <w:t>approuter</w:t>
            </w:r>
            <w:proofErr w:type="spellEnd"/>
            <w:r w:rsidRPr="00767ABF">
              <w:rPr>
                <w:rFonts w:ascii="Arial" w:hAnsi="Arial" w:cs="Arial"/>
                <w:color w:val="000000"/>
                <w:sz w:val="20"/>
              </w:rPr>
              <w:t xml:space="preserve"> and verify or abort if otherwise.\n'</w:t>
            </w:r>
          </w:p>
          <w:p w14:paraId="1AE15D6A" w14:textId="77777777" w:rsidR="00C94D29" w:rsidRPr="00767ABF" w:rsidRDefault="00C94D29" w:rsidP="00C94D29">
            <w:pPr>
              <w:pStyle w:val="HTMLPreformatted"/>
              <w:rPr>
                <w:rFonts w:ascii="Arial" w:hAnsi="Arial" w:cs="Arial"/>
                <w:color w:val="000000"/>
                <w:sz w:val="20"/>
              </w:rPr>
            </w:pPr>
            <w:r w:rsidRPr="00767ABF">
              <w:rPr>
                <w:rFonts w:ascii="Arial" w:hAnsi="Arial" w:cs="Arial"/>
                <w:color w:val="000000"/>
                <w:sz w:val="20"/>
              </w:rPr>
              <w:t xml:space="preserve">    output += '\n'</w:t>
            </w:r>
          </w:p>
          <w:p w14:paraId="52C97131" w14:textId="77777777" w:rsidR="00C94D29" w:rsidRPr="00767ABF" w:rsidRDefault="00C94D29" w:rsidP="00C94D29">
            <w:pPr>
              <w:pStyle w:val="HTMLPreformatted"/>
              <w:rPr>
                <w:rFonts w:ascii="Arial" w:hAnsi="Arial" w:cs="Arial"/>
                <w:color w:val="000000"/>
                <w:sz w:val="20"/>
              </w:rPr>
            </w:pPr>
            <w:r w:rsidRPr="00767ABF">
              <w:rPr>
                <w:rFonts w:ascii="Arial" w:hAnsi="Arial" w:cs="Arial"/>
                <w:color w:val="000000"/>
                <w:sz w:val="20"/>
              </w:rPr>
              <w:t xml:space="preserve">    </w:t>
            </w:r>
            <w:proofErr w:type="spellStart"/>
            <w:r w:rsidRPr="00767ABF">
              <w:rPr>
                <w:rFonts w:ascii="Arial" w:hAnsi="Arial" w:cs="Arial"/>
                <w:color w:val="000000"/>
                <w:sz w:val="20"/>
              </w:rPr>
              <w:t>svcs_json</w:t>
            </w:r>
            <w:proofErr w:type="spellEnd"/>
            <w:r w:rsidRPr="00767ABF">
              <w:rPr>
                <w:rFonts w:ascii="Arial" w:hAnsi="Arial" w:cs="Arial"/>
                <w:color w:val="000000"/>
                <w:sz w:val="20"/>
              </w:rPr>
              <w:t xml:space="preserve"> = </w:t>
            </w:r>
            <w:proofErr w:type="spellStart"/>
            <w:r w:rsidRPr="00767ABF">
              <w:rPr>
                <w:rFonts w:ascii="Arial" w:hAnsi="Arial" w:cs="Arial"/>
                <w:color w:val="000000"/>
                <w:sz w:val="20"/>
              </w:rPr>
              <w:t>str</w:t>
            </w:r>
            <w:proofErr w:type="spellEnd"/>
            <w:r w:rsidRPr="00767ABF">
              <w:rPr>
                <w:rFonts w:ascii="Arial" w:hAnsi="Arial" w:cs="Arial"/>
                <w:color w:val="000000"/>
                <w:sz w:val="20"/>
              </w:rPr>
              <w:t>(</w:t>
            </w:r>
            <w:proofErr w:type="spellStart"/>
            <w:r w:rsidRPr="00767ABF">
              <w:rPr>
                <w:rFonts w:ascii="Arial" w:hAnsi="Arial" w:cs="Arial"/>
                <w:color w:val="000000"/>
                <w:sz w:val="20"/>
              </w:rPr>
              <w:t>os.getenv</w:t>
            </w:r>
            <w:proofErr w:type="spellEnd"/>
            <w:r w:rsidRPr="00767ABF">
              <w:rPr>
                <w:rFonts w:ascii="Arial" w:hAnsi="Arial" w:cs="Arial"/>
                <w:color w:val="000000"/>
                <w:sz w:val="20"/>
              </w:rPr>
              <w:t>("VCAP_SERVICES", 0))</w:t>
            </w:r>
          </w:p>
          <w:p w14:paraId="15083BCC" w14:textId="77777777" w:rsidR="00C94D29" w:rsidRPr="00767ABF" w:rsidRDefault="00C94D29" w:rsidP="00C94D29">
            <w:pPr>
              <w:pStyle w:val="HTMLPreformatted"/>
              <w:rPr>
                <w:rFonts w:ascii="Arial" w:hAnsi="Arial" w:cs="Arial"/>
                <w:color w:val="000000"/>
                <w:sz w:val="20"/>
              </w:rPr>
            </w:pPr>
            <w:r w:rsidRPr="00767ABF">
              <w:rPr>
                <w:rFonts w:ascii="Arial" w:hAnsi="Arial" w:cs="Arial"/>
                <w:color w:val="000000"/>
                <w:sz w:val="20"/>
              </w:rPr>
              <w:t xml:space="preserve">    </w:t>
            </w:r>
            <w:proofErr w:type="spellStart"/>
            <w:r w:rsidRPr="00767ABF">
              <w:rPr>
                <w:rFonts w:ascii="Arial" w:hAnsi="Arial" w:cs="Arial"/>
                <w:color w:val="000000"/>
                <w:sz w:val="20"/>
              </w:rPr>
              <w:t>svcs</w:t>
            </w:r>
            <w:proofErr w:type="spellEnd"/>
            <w:r w:rsidRPr="00767ABF">
              <w:rPr>
                <w:rFonts w:ascii="Arial" w:hAnsi="Arial" w:cs="Arial"/>
                <w:color w:val="000000"/>
                <w:sz w:val="20"/>
              </w:rPr>
              <w:t xml:space="preserve"> = </w:t>
            </w:r>
            <w:proofErr w:type="spellStart"/>
            <w:r w:rsidRPr="00767ABF">
              <w:rPr>
                <w:rFonts w:ascii="Arial" w:hAnsi="Arial" w:cs="Arial"/>
                <w:color w:val="000000"/>
                <w:sz w:val="20"/>
              </w:rPr>
              <w:t>json.loads</w:t>
            </w:r>
            <w:proofErr w:type="spellEnd"/>
            <w:r w:rsidRPr="00767ABF">
              <w:rPr>
                <w:rFonts w:ascii="Arial" w:hAnsi="Arial" w:cs="Arial"/>
                <w:color w:val="000000"/>
                <w:sz w:val="20"/>
              </w:rPr>
              <w:t>(</w:t>
            </w:r>
            <w:proofErr w:type="spellStart"/>
            <w:r w:rsidRPr="00767ABF">
              <w:rPr>
                <w:rFonts w:ascii="Arial" w:hAnsi="Arial" w:cs="Arial"/>
                <w:color w:val="000000"/>
                <w:sz w:val="20"/>
              </w:rPr>
              <w:t>svcs_json</w:t>
            </w:r>
            <w:proofErr w:type="spellEnd"/>
            <w:r w:rsidRPr="00767ABF">
              <w:rPr>
                <w:rFonts w:ascii="Arial" w:hAnsi="Arial" w:cs="Arial"/>
                <w:color w:val="000000"/>
                <w:sz w:val="20"/>
              </w:rPr>
              <w:t>)</w:t>
            </w:r>
          </w:p>
          <w:p w14:paraId="77EAB029" w14:textId="77777777" w:rsidR="00C94D29" w:rsidRPr="00767ABF" w:rsidRDefault="00C94D29" w:rsidP="00C94D29">
            <w:pPr>
              <w:pStyle w:val="HTMLPreformatted"/>
              <w:rPr>
                <w:rFonts w:ascii="Arial" w:hAnsi="Arial" w:cs="Arial"/>
                <w:color w:val="000000"/>
                <w:sz w:val="20"/>
              </w:rPr>
            </w:pPr>
          </w:p>
          <w:p w14:paraId="017517CC" w14:textId="77777777" w:rsidR="00C94D29" w:rsidRPr="00767ABF" w:rsidRDefault="00C94D29" w:rsidP="00C94D29">
            <w:pPr>
              <w:pStyle w:val="HTMLPreformatted"/>
              <w:rPr>
                <w:rFonts w:ascii="Arial" w:hAnsi="Arial" w:cs="Arial"/>
                <w:color w:val="000000"/>
                <w:sz w:val="20"/>
              </w:rPr>
            </w:pPr>
            <w:r w:rsidRPr="00767ABF">
              <w:rPr>
                <w:rFonts w:ascii="Arial" w:hAnsi="Arial" w:cs="Arial"/>
                <w:color w:val="000000"/>
                <w:sz w:val="20"/>
              </w:rPr>
              <w:t xml:space="preserve">    # Verify the JWT before proceeding. or refuse to process the request.</w:t>
            </w:r>
          </w:p>
          <w:p w14:paraId="041EAD2D" w14:textId="77777777" w:rsidR="00C94D29" w:rsidRPr="00767ABF" w:rsidRDefault="00C94D29" w:rsidP="00C94D29">
            <w:pPr>
              <w:pStyle w:val="HTMLPreformatted"/>
              <w:rPr>
                <w:rFonts w:ascii="Arial" w:hAnsi="Arial" w:cs="Arial"/>
                <w:color w:val="000000"/>
                <w:sz w:val="20"/>
              </w:rPr>
            </w:pPr>
            <w:r w:rsidRPr="00767ABF">
              <w:rPr>
                <w:rFonts w:ascii="Arial" w:hAnsi="Arial" w:cs="Arial"/>
                <w:color w:val="000000"/>
                <w:sz w:val="20"/>
              </w:rPr>
              <w:t xml:space="preserve">    # https://jwt.io/ JWT Debugger Tool and libs for all languages</w:t>
            </w:r>
          </w:p>
          <w:p w14:paraId="67AB3EBC" w14:textId="77777777" w:rsidR="00C94D29" w:rsidRPr="00767ABF" w:rsidRDefault="00C94D29" w:rsidP="00C94D29">
            <w:pPr>
              <w:pStyle w:val="HTMLPreformatted"/>
              <w:rPr>
                <w:rFonts w:ascii="Arial" w:hAnsi="Arial" w:cs="Arial"/>
                <w:color w:val="000000"/>
                <w:sz w:val="20"/>
              </w:rPr>
            </w:pPr>
          </w:p>
          <w:p w14:paraId="31B720E6" w14:textId="77777777" w:rsidR="00C94D29" w:rsidRPr="00767ABF" w:rsidRDefault="00C94D29" w:rsidP="00C94D29">
            <w:pPr>
              <w:pStyle w:val="HTMLPreformatted"/>
              <w:rPr>
                <w:rFonts w:ascii="Arial" w:hAnsi="Arial" w:cs="Arial"/>
                <w:color w:val="000000"/>
                <w:sz w:val="20"/>
                <w:highlight w:val="yellow"/>
              </w:rPr>
            </w:pPr>
            <w:r w:rsidRPr="00767ABF">
              <w:rPr>
                <w:rFonts w:ascii="Arial" w:hAnsi="Arial" w:cs="Arial"/>
                <w:color w:val="000000"/>
                <w:sz w:val="20"/>
              </w:rPr>
              <w:t xml:space="preserve">    </w:t>
            </w:r>
            <w:proofErr w:type="spellStart"/>
            <w:r w:rsidRPr="00767ABF">
              <w:rPr>
                <w:rFonts w:ascii="Arial" w:hAnsi="Arial" w:cs="Arial"/>
                <w:color w:val="000000"/>
                <w:sz w:val="20"/>
                <w:highlight w:val="yellow"/>
              </w:rPr>
              <w:t>uaa_service</w:t>
            </w:r>
            <w:proofErr w:type="spellEnd"/>
            <w:r w:rsidRPr="00767ABF">
              <w:rPr>
                <w:rFonts w:ascii="Arial" w:hAnsi="Arial" w:cs="Arial"/>
                <w:color w:val="000000"/>
                <w:sz w:val="20"/>
                <w:highlight w:val="yellow"/>
              </w:rPr>
              <w:t xml:space="preserve"> = </w:t>
            </w:r>
            <w:proofErr w:type="spellStart"/>
            <w:r w:rsidRPr="00767ABF">
              <w:rPr>
                <w:rFonts w:ascii="Arial" w:hAnsi="Arial" w:cs="Arial"/>
                <w:color w:val="000000"/>
                <w:sz w:val="20"/>
                <w:highlight w:val="yellow"/>
              </w:rPr>
              <w:t>env.get_service</w:t>
            </w:r>
            <w:proofErr w:type="spellEnd"/>
            <w:r w:rsidRPr="00767ABF">
              <w:rPr>
                <w:rFonts w:ascii="Arial" w:hAnsi="Arial" w:cs="Arial"/>
                <w:color w:val="000000"/>
                <w:sz w:val="20"/>
                <w:highlight w:val="yellow"/>
              </w:rPr>
              <w:t>(label='</w:t>
            </w:r>
            <w:proofErr w:type="spellStart"/>
            <w:r w:rsidRPr="00767ABF">
              <w:rPr>
                <w:rFonts w:ascii="Arial" w:hAnsi="Arial" w:cs="Arial"/>
                <w:color w:val="000000"/>
                <w:sz w:val="20"/>
                <w:highlight w:val="yellow"/>
              </w:rPr>
              <w:t>xsuaa</w:t>
            </w:r>
            <w:proofErr w:type="spellEnd"/>
            <w:r w:rsidRPr="00767ABF">
              <w:rPr>
                <w:rFonts w:ascii="Arial" w:hAnsi="Arial" w:cs="Arial"/>
                <w:color w:val="000000"/>
                <w:sz w:val="20"/>
                <w:highlight w:val="yellow"/>
              </w:rPr>
              <w:t>').credentials</w:t>
            </w:r>
          </w:p>
          <w:p w14:paraId="5975DF09" w14:textId="77777777" w:rsidR="00C94D29" w:rsidRPr="00767ABF" w:rsidRDefault="00C94D29" w:rsidP="00C94D29">
            <w:pPr>
              <w:pStyle w:val="HTMLPreformatted"/>
              <w:rPr>
                <w:rFonts w:ascii="Arial" w:hAnsi="Arial" w:cs="Arial"/>
                <w:color w:val="000000"/>
                <w:sz w:val="20"/>
                <w:highlight w:val="yellow"/>
              </w:rPr>
            </w:pPr>
            <w:r w:rsidRPr="00767ABF">
              <w:rPr>
                <w:rFonts w:ascii="Arial" w:hAnsi="Arial" w:cs="Arial"/>
                <w:color w:val="000000"/>
                <w:sz w:val="20"/>
                <w:highlight w:val="yellow"/>
              </w:rPr>
              <w:t xml:space="preserve">    </w:t>
            </w:r>
            <w:proofErr w:type="spellStart"/>
            <w:r w:rsidRPr="00767ABF">
              <w:rPr>
                <w:rFonts w:ascii="Arial" w:hAnsi="Arial" w:cs="Arial"/>
                <w:color w:val="000000"/>
                <w:sz w:val="20"/>
                <w:highlight w:val="yellow"/>
              </w:rPr>
              <w:t>access_token</w:t>
            </w:r>
            <w:proofErr w:type="spellEnd"/>
            <w:r w:rsidRPr="00767ABF">
              <w:rPr>
                <w:rFonts w:ascii="Arial" w:hAnsi="Arial" w:cs="Arial"/>
                <w:color w:val="000000"/>
                <w:sz w:val="20"/>
                <w:highlight w:val="yellow"/>
              </w:rPr>
              <w:t xml:space="preserve"> = </w:t>
            </w:r>
            <w:proofErr w:type="spellStart"/>
            <w:r w:rsidRPr="00767ABF">
              <w:rPr>
                <w:rFonts w:ascii="Arial" w:hAnsi="Arial" w:cs="Arial"/>
                <w:color w:val="000000"/>
                <w:sz w:val="20"/>
                <w:highlight w:val="yellow"/>
              </w:rPr>
              <w:t>request.headers.get</w:t>
            </w:r>
            <w:proofErr w:type="spellEnd"/>
            <w:r w:rsidRPr="00767ABF">
              <w:rPr>
                <w:rFonts w:ascii="Arial" w:hAnsi="Arial" w:cs="Arial"/>
                <w:color w:val="000000"/>
                <w:sz w:val="20"/>
                <w:highlight w:val="yellow"/>
              </w:rPr>
              <w:t>('authorization')[7:]</w:t>
            </w:r>
          </w:p>
          <w:p w14:paraId="19FA410D" w14:textId="77777777" w:rsidR="00C94D29" w:rsidRPr="00767ABF" w:rsidRDefault="00C94D29" w:rsidP="00C94D29">
            <w:pPr>
              <w:pStyle w:val="HTMLPreformatted"/>
              <w:rPr>
                <w:rFonts w:ascii="Arial" w:hAnsi="Arial" w:cs="Arial"/>
                <w:color w:val="000000"/>
                <w:sz w:val="20"/>
                <w:highlight w:val="yellow"/>
              </w:rPr>
            </w:pPr>
          </w:p>
          <w:p w14:paraId="309E4EF7" w14:textId="77777777" w:rsidR="00C94D29" w:rsidRPr="00767ABF" w:rsidRDefault="00C94D29" w:rsidP="00C94D29">
            <w:pPr>
              <w:pStyle w:val="HTMLPreformatted"/>
              <w:rPr>
                <w:rFonts w:ascii="Arial" w:hAnsi="Arial" w:cs="Arial"/>
                <w:color w:val="000000"/>
                <w:sz w:val="20"/>
                <w:highlight w:val="yellow"/>
              </w:rPr>
            </w:pPr>
            <w:r w:rsidRPr="00767ABF">
              <w:rPr>
                <w:rFonts w:ascii="Arial" w:hAnsi="Arial" w:cs="Arial"/>
                <w:color w:val="000000"/>
                <w:sz w:val="20"/>
                <w:highlight w:val="yellow"/>
              </w:rPr>
              <w:t xml:space="preserve">    </w:t>
            </w:r>
            <w:proofErr w:type="spellStart"/>
            <w:r w:rsidRPr="00767ABF">
              <w:rPr>
                <w:rFonts w:ascii="Arial" w:hAnsi="Arial" w:cs="Arial"/>
                <w:color w:val="000000"/>
                <w:sz w:val="20"/>
                <w:highlight w:val="yellow"/>
              </w:rPr>
              <w:t>security_context</w:t>
            </w:r>
            <w:proofErr w:type="spellEnd"/>
            <w:r w:rsidRPr="00767ABF">
              <w:rPr>
                <w:rFonts w:ascii="Arial" w:hAnsi="Arial" w:cs="Arial"/>
                <w:color w:val="000000"/>
                <w:sz w:val="20"/>
                <w:highlight w:val="yellow"/>
              </w:rPr>
              <w:t xml:space="preserve"> = </w:t>
            </w:r>
            <w:proofErr w:type="spellStart"/>
            <w:r w:rsidRPr="00767ABF">
              <w:rPr>
                <w:rFonts w:ascii="Arial" w:hAnsi="Arial" w:cs="Arial"/>
                <w:color w:val="000000"/>
                <w:sz w:val="20"/>
                <w:highlight w:val="yellow"/>
              </w:rPr>
              <w:t>xssec.create_security_context</w:t>
            </w:r>
            <w:proofErr w:type="spellEnd"/>
            <w:r w:rsidRPr="00767ABF">
              <w:rPr>
                <w:rFonts w:ascii="Arial" w:hAnsi="Arial" w:cs="Arial"/>
                <w:color w:val="000000"/>
                <w:sz w:val="20"/>
                <w:highlight w:val="yellow"/>
              </w:rPr>
              <w:t>(</w:t>
            </w:r>
            <w:proofErr w:type="spellStart"/>
            <w:r w:rsidRPr="00767ABF">
              <w:rPr>
                <w:rFonts w:ascii="Arial" w:hAnsi="Arial" w:cs="Arial"/>
                <w:color w:val="000000"/>
                <w:sz w:val="20"/>
                <w:highlight w:val="yellow"/>
              </w:rPr>
              <w:t>access_token</w:t>
            </w:r>
            <w:proofErr w:type="spellEnd"/>
            <w:r w:rsidRPr="00767ABF">
              <w:rPr>
                <w:rFonts w:ascii="Arial" w:hAnsi="Arial" w:cs="Arial"/>
                <w:color w:val="000000"/>
                <w:sz w:val="20"/>
                <w:highlight w:val="yellow"/>
              </w:rPr>
              <w:t xml:space="preserve">, </w:t>
            </w:r>
            <w:proofErr w:type="spellStart"/>
            <w:r w:rsidRPr="00767ABF">
              <w:rPr>
                <w:rFonts w:ascii="Arial" w:hAnsi="Arial" w:cs="Arial"/>
                <w:color w:val="000000"/>
                <w:sz w:val="20"/>
                <w:highlight w:val="yellow"/>
              </w:rPr>
              <w:t>uaa_service</w:t>
            </w:r>
            <w:proofErr w:type="spellEnd"/>
            <w:r w:rsidRPr="00767ABF">
              <w:rPr>
                <w:rFonts w:ascii="Arial" w:hAnsi="Arial" w:cs="Arial"/>
                <w:color w:val="000000"/>
                <w:sz w:val="20"/>
                <w:highlight w:val="yellow"/>
              </w:rPr>
              <w:t>)</w:t>
            </w:r>
          </w:p>
          <w:p w14:paraId="444818E5" w14:textId="77777777" w:rsidR="00C94D29" w:rsidRPr="00767ABF" w:rsidRDefault="00C94D29" w:rsidP="00C94D29">
            <w:pPr>
              <w:pStyle w:val="HTMLPreformatted"/>
              <w:rPr>
                <w:rFonts w:ascii="Arial" w:hAnsi="Arial" w:cs="Arial"/>
                <w:color w:val="000000"/>
                <w:sz w:val="20"/>
                <w:highlight w:val="yellow"/>
              </w:rPr>
            </w:pPr>
            <w:r w:rsidRPr="00767ABF">
              <w:rPr>
                <w:rFonts w:ascii="Arial" w:hAnsi="Arial" w:cs="Arial"/>
                <w:color w:val="000000"/>
                <w:sz w:val="20"/>
                <w:highlight w:val="yellow"/>
              </w:rPr>
              <w:t xml:space="preserve">    </w:t>
            </w:r>
            <w:proofErr w:type="spellStart"/>
            <w:r w:rsidRPr="00767ABF">
              <w:rPr>
                <w:rFonts w:ascii="Arial" w:hAnsi="Arial" w:cs="Arial"/>
                <w:color w:val="000000"/>
                <w:sz w:val="20"/>
                <w:highlight w:val="yellow"/>
              </w:rPr>
              <w:t>isAuthorized</w:t>
            </w:r>
            <w:proofErr w:type="spellEnd"/>
            <w:r w:rsidRPr="00767ABF">
              <w:rPr>
                <w:rFonts w:ascii="Arial" w:hAnsi="Arial" w:cs="Arial"/>
                <w:color w:val="000000"/>
                <w:sz w:val="20"/>
                <w:highlight w:val="yellow"/>
              </w:rPr>
              <w:t xml:space="preserve"> = </w:t>
            </w:r>
            <w:proofErr w:type="spellStart"/>
            <w:r w:rsidRPr="00767ABF">
              <w:rPr>
                <w:rFonts w:ascii="Arial" w:hAnsi="Arial" w:cs="Arial"/>
                <w:color w:val="000000"/>
                <w:sz w:val="20"/>
                <w:highlight w:val="yellow"/>
              </w:rPr>
              <w:t>security_context.check_scope</w:t>
            </w:r>
            <w:proofErr w:type="spellEnd"/>
            <w:r w:rsidRPr="00767ABF">
              <w:rPr>
                <w:rFonts w:ascii="Arial" w:hAnsi="Arial" w:cs="Arial"/>
                <w:color w:val="000000"/>
                <w:sz w:val="20"/>
                <w:highlight w:val="yellow"/>
              </w:rPr>
              <w:t>('</w:t>
            </w:r>
            <w:proofErr w:type="spellStart"/>
            <w:r w:rsidRPr="00767ABF">
              <w:rPr>
                <w:rFonts w:ascii="Arial" w:hAnsi="Arial" w:cs="Arial"/>
                <w:color w:val="000000"/>
                <w:sz w:val="20"/>
                <w:highlight w:val="yellow"/>
              </w:rPr>
              <w:t>openid</w:t>
            </w:r>
            <w:proofErr w:type="spellEnd"/>
            <w:r w:rsidRPr="00767ABF">
              <w:rPr>
                <w:rFonts w:ascii="Arial" w:hAnsi="Arial" w:cs="Arial"/>
                <w:color w:val="000000"/>
                <w:sz w:val="20"/>
                <w:highlight w:val="yellow"/>
              </w:rPr>
              <w:t>')</w:t>
            </w:r>
          </w:p>
          <w:p w14:paraId="1CEFE7C1" w14:textId="77777777" w:rsidR="00C94D29" w:rsidRPr="00767ABF" w:rsidRDefault="00C94D29" w:rsidP="00C94D29">
            <w:pPr>
              <w:pStyle w:val="HTMLPreformatted"/>
              <w:rPr>
                <w:rFonts w:ascii="Arial" w:hAnsi="Arial" w:cs="Arial"/>
                <w:color w:val="000000"/>
                <w:sz w:val="20"/>
                <w:highlight w:val="yellow"/>
              </w:rPr>
            </w:pPr>
            <w:r w:rsidRPr="00767ABF">
              <w:rPr>
                <w:rFonts w:ascii="Arial" w:hAnsi="Arial" w:cs="Arial"/>
                <w:color w:val="000000"/>
                <w:sz w:val="20"/>
                <w:highlight w:val="yellow"/>
              </w:rPr>
              <w:t xml:space="preserve">    if not </w:t>
            </w:r>
            <w:proofErr w:type="spellStart"/>
            <w:r w:rsidRPr="00767ABF">
              <w:rPr>
                <w:rFonts w:ascii="Arial" w:hAnsi="Arial" w:cs="Arial"/>
                <w:color w:val="000000"/>
                <w:sz w:val="20"/>
                <w:highlight w:val="yellow"/>
              </w:rPr>
              <w:t>isAuthorized</w:t>
            </w:r>
            <w:proofErr w:type="spellEnd"/>
            <w:r w:rsidRPr="00767ABF">
              <w:rPr>
                <w:rFonts w:ascii="Arial" w:hAnsi="Arial" w:cs="Arial"/>
                <w:color w:val="000000"/>
                <w:sz w:val="20"/>
                <w:highlight w:val="yellow"/>
              </w:rPr>
              <w:t>:</w:t>
            </w:r>
          </w:p>
          <w:p w14:paraId="3A9A936E" w14:textId="77777777" w:rsidR="00C94D29" w:rsidRPr="00767ABF" w:rsidRDefault="00C94D29" w:rsidP="00C94D29">
            <w:pPr>
              <w:pStyle w:val="HTMLPreformatted"/>
              <w:rPr>
                <w:rFonts w:ascii="Arial" w:hAnsi="Arial" w:cs="Arial"/>
                <w:color w:val="000000"/>
                <w:sz w:val="20"/>
              </w:rPr>
            </w:pPr>
            <w:r w:rsidRPr="00767ABF">
              <w:rPr>
                <w:rFonts w:ascii="Arial" w:hAnsi="Arial" w:cs="Arial"/>
                <w:color w:val="000000"/>
                <w:sz w:val="20"/>
                <w:highlight w:val="yellow"/>
              </w:rPr>
              <w:t xml:space="preserve">        abort(403)</w:t>
            </w:r>
          </w:p>
          <w:p w14:paraId="5716C544" w14:textId="77777777" w:rsidR="00C94D29" w:rsidRPr="00767ABF" w:rsidRDefault="00C94D29" w:rsidP="00C94D29">
            <w:pPr>
              <w:pStyle w:val="HTMLPreformatted"/>
              <w:rPr>
                <w:rFonts w:ascii="Arial" w:hAnsi="Arial" w:cs="Arial"/>
                <w:color w:val="000000"/>
                <w:sz w:val="20"/>
              </w:rPr>
            </w:pPr>
          </w:p>
          <w:p w14:paraId="4AE53744" w14:textId="01B1C915" w:rsidR="00C94D29" w:rsidRPr="00767ABF" w:rsidRDefault="00F754B7" w:rsidP="00C94D29">
            <w:pPr>
              <w:pStyle w:val="HTMLPreformatted"/>
              <w:rPr>
                <w:rFonts w:ascii="Arial" w:hAnsi="Arial" w:cs="Arial"/>
                <w:color w:val="000000"/>
                <w:sz w:val="20"/>
              </w:rPr>
            </w:pPr>
            <w:r w:rsidRPr="00767ABF">
              <w:rPr>
                <w:rFonts w:ascii="Arial" w:hAnsi="Arial" w:cs="Arial"/>
                <w:color w:val="000000"/>
                <w:sz w:val="20"/>
              </w:rPr>
              <w:t>...</w:t>
            </w:r>
          </w:p>
          <w:p w14:paraId="3E946247" w14:textId="0727A2D3" w:rsidR="006560DB" w:rsidRPr="00767ABF" w:rsidRDefault="006560DB" w:rsidP="00CF15F6">
            <w:pPr>
              <w:rPr>
                <w:rFonts w:ascii="Arial" w:hAnsi="Arial" w:cs="Arial"/>
                <w:noProof/>
                <w:sz w:val="20"/>
                <w:szCs w:val="20"/>
              </w:rPr>
            </w:pPr>
          </w:p>
        </w:tc>
      </w:tr>
      <w:tr w:rsidR="006560DB" w:rsidRPr="00767ABF" w14:paraId="2886794A" w14:textId="77777777" w:rsidTr="00BC3FB9">
        <w:trPr>
          <w:trHeight w:val="1134"/>
        </w:trPr>
        <w:tc>
          <w:tcPr>
            <w:tcW w:w="3690" w:type="dxa"/>
            <w:tcBorders>
              <w:left w:val="nil"/>
              <w:bottom w:val="single" w:sz="4" w:space="0" w:color="auto"/>
            </w:tcBorders>
            <w:tcMar>
              <w:top w:w="108" w:type="dxa"/>
              <w:bottom w:w="108" w:type="dxa"/>
            </w:tcMar>
          </w:tcPr>
          <w:p w14:paraId="03246B1D" w14:textId="7307AFF1" w:rsidR="00F754B7" w:rsidRPr="00767ABF" w:rsidRDefault="00F754B7" w:rsidP="00F754B7">
            <w:pPr>
              <w:pStyle w:val="ListParagraph"/>
              <w:numPr>
                <w:ilvl w:val="0"/>
                <w:numId w:val="44"/>
              </w:numPr>
              <w:rPr>
                <w:rFonts w:ascii="Arial" w:hAnsi="Arial" w:cs="Arial"/>
                <w:sz w:val="20"/>
                <w:szCs w:val="20"/>
              </w:rPr>
            </w:pPr>
            <w:r w:rsidRPr="00767ABF">
              <w:rPr>
                <w:rFonts w:ascii="Arial" w:hAnsi="Arial" w:cs="Arial"/>
                <w:sz w:val="20"/>
                <w:szCs w:val="20"/>
              </w:rPr>
              <w:lastRenderedPageBreak/>
              <w:t>Also notice that the python module had connected to the DB and returned the rows of data from the table.  The code that follows illustrates this.</w:t>
            </w:r>
          </w:p>
        </w:tc>
        <w:tc>
          <w:tcPr>
            <w:tcW w:w="6302" w:type="dxa"/>
            <w:tcBorders>
              <w:bottom w:val="single" w:sz="4" w:space="0" w:color="auto"/>
              <w:right w:val="nil"/>
            </w:tcBorders>
            <w:tcMar>
              <w:top w:w="108" w:type="dxa"/>
              <w:bottom w:w="108" w:type="dxa"/>
            </w:tcMar>
          </w:tcPr>
          <w:p w14:paraId="272DF115" w14:textId="5809D57B" w:rsidR="006560DB" w:rsidRPr="00767ABF" w:rsidRDefault="006D3252" w:rsidP="00DA6F43">
            <w:pPr>
              <w:pStyle w:val="032TableBodCcopy"/>
              <w:tabs>
                <w:tab w:val="left" w:pos="1352"/>
              </w:tabs>
              <w:rPr>
                <w:rFonts w:ascii="Arial" w:hAnsi="Arial" w:cs="Arial"/>
                <w:noProof/>
                <w:sz w:val="20"/>
                <w:szCs w:val="20"/>
              </w:rPr>
            </w:pPr>
            <w:r w:rsidRPr="00767ABF">
              <w:rPr>
                <w:rFonts w:ascii="Arial" w:hAnsi="Arial" w:cs="Arial"/>
                <w:noProof/>
                <w:sz w:val="20"/>
                <w:szCs w:val="20"/>
              </w:rPr>
              <w:drawing>
                <wp:inline distT="0" distB="0" distL="0" distR="0" wp14:anchorId="0C4FB6A3" wp14:editId="691E54B8">
                  <wp:extent cx="3864610" cy="1861820"/>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864610" cy="1861820"/>
                          </a:xfrm>
                          <a:prstGeom prst="rect">
                            <a:avLst/>
                          </a:prstGeom>
                        </pic:spPr>
                      </pic:pic>
                    </a:graphicData>
                  </a:graphic>
                </wp:inline>
              </w:drawing>
            </w:r>
          </w:p>
        </w:tc>
      </w:tr>
      <w:tr w:rsidR="006D06F4" w:rsidRPr="00767ABF" w14:paraId="39C2483B" w14:textId="77777777" w:rsidTr="00BC3FB9">
        <w:trPr>
          <w:trHeight w:val="1134"/>
        </w:trPr>
        <w:tc>
          <w:tcPr>
            <w:tcW w:w="9992" w:type="dxa"/>
            <w:gridSpan w:val="2"/>
            <w:tcBorders>
              <w:left w:val="nil"/>
              <w:bottom w:val="single" w:sz="4" w:space="0" w:color="auto"/>
              <w:right w:val="nil"/>
            </w:tcBorders>
            <w:tcMar>
              <w:top w:w="108" w:type="dxa"/>
              <w:bottom w:w="108" w:type="dxa"/>
            </w:tcMar>
          </w:tcPr>
          <w:p w14:paraId="5C87A2E8" w14:textId="77777777" w:rsidR="00AE46AD" w:rsidRPr="00767ABF" w:rsidRDefault="00AE46AD" w:rsidP="00AE46AD">
            <w:pPr>
              <w:pStyle w:val="HTMLPreformatted"/>
              <w:rPr>
                <w:rFonts w:ascii="Arial" w:hAnsi="Arial" w:cs="Arial"/>
                <w:color w:val="000000"/>
                <w:sz w:val="20"/>
              </w:rPr>
            </w:pPr>
            <w:r w:rsidRPr="00767ABF">
              <w:rPr>
                <w:rFonts w:ascii="Arial" w:hAnsi="Arial" w:cs="Arial"/>
                <w:color w:val="000000"/>
                <w:sz w:val="20"/>
              </w:rPr>
              <w:t xml:space="preserve"># If there is a request for a </w:t>
            </w:r>
            <w:proofErr w:type="spellStart"/>
            <w:r w:rsidRPr="00767ABF">
              <w:rPr>
                <w:rFonts w:ascii="Arial" w:hAnsi="Arial" w:cs="Arial"/>
                <w:color w:val="000000"/>
                <w:sz w:val="20"/>
              </w:rPr>
              <w:t>auth_python</w:t>
            </w:r>
            <w:proofErr w:type="spellEnd"/>
            <w:r w:rsidRPr="00767ABF">
              <w:rPr>
                <w:rFonts w:ascii="Arial" w:hAnsi="Arial" w:cs="Arial"/>
                <w:color w:val="000000"/>
                <w:sz w:val="20"/>
              </w:rPr>
              <w:t>/</w:t>
            </w:r>
            <w:proofErr w:type="spellStart"/>
            <w:r w:rsidRPr="00767ABF">
              <w:rPr>
                <w:rFonts w:ascii="Arial" w:hAnsi="Arial" w:cs="Arial"/>
                <w:color w:val="000000"/>
                <w:sz w:val="20"/>
              </w:rPr>
              <w:t>db_valid</w:t>
            </w:r>
            <w:proofErr w:type="spellEnd"/>
            <w:r w:rsidRPr="00767ABF">
              <w:rPr>
                <w:rFonts w:ascii="Arial" w:hAnsi="Arial" w:cs="Arial"/>
                <w:color w:val="000000"/>
                <w:sz w:val="20"/>
              </w:rPr>
              <w:t>, return Testing message and then check JWT and connect to the data service and retrieve some data</w:t>
            </w:r>
          </w:p>
          <w:p w14:paraId="5A818635" w14:textId="77777777" w:rsidR="00AE46AD" w:rsidRPr="00767ABF" w:rsidRDefault="00AE46AD" w:rsidP="00AE46AD">
            <w:pPr>
              <w:pStyle w:val="HTMLPreformatted"/>
              <w:rPr>
                <w:rFonts w:ascii="Arial" w:hAnsi="Arial" w:cs="Arial"/>
                <w:color w:val="000000"/>
                <w:sz w:val="20"/>
              </w:rPr>
            </w:pPr>
          </w:p>
          <w:p w14:paraId="3606769F" w14:textId="77777777" w:rsidR="00AE46AD" w:rsidRPr="00767ABF" w:rsidRDefault="00AE46AD" w:rsidP="00AE46AD">
            <w:pPr>
              <w:pStyle w:val="HTMLPreformatted"/>
              <w:rPr>
                <w:rFonts w:ascii="Arial" w:hAnsi="Arial" w:cs="Arial"/>
                <w:color w:val="000000"/>
                <w:sz w:val="20"/>
              </w:rPr>
            </w:pPr>
            <w:r w:rsidRPr="00767ABF">
              <w:rPr>
                <w:rFonts w:ascii="Arial" w:hAnsi="Arial" w:cs="Arial"/>
                <w:color w:val="000000"/>
                <w:sz w:val="20"/>
              </w:rPr>
              <w:t>@</w:t>
            </w:r>
            <w:proofErr w:type="spellStart"/>
            <w:r w:rsidRPr="00767ABF">
              <w:rPr>
                <w:rFonts w:ascii="Arial" w:hAnsi="Arial" w:cs="Arial"/>
                <w:color w:val="000000"/>
                <w:sz w:val="20"/>
              </w:rPr>
              <w:t>app.route</w:t>
            </w:r>
            <w:proofErr w:type="spellEnd"/>
            <w:r w:rsidRPr="00767ABF">
              <w:rPr>
                <w:rFonts w:ascii="Arial" w:hAnsi="Arial" w:cs="Arial"/>
                <w:color w:val="000000"/>
                <w:sz w:val="20"/>
              </w:rPr>
              <w:t>('/</w:t>
            </w:r>
            <w:proofErr w:type="spellStart"/>
            <w:r w:rsidRPr="00767ABF">
              <w:rPr>
                <w:rFonts w:ascii="Arial" w:hAnsi="Arial" w:cs="Arial"/>
                <w:color w:val="000000"/>
                <w:sz w:val="20"/>
              </w:rPr>
              <w:t>auth_python</w:t>
            </w:r>
            <w:proofErr w:type="spellEnd"/>
            <w:r w:rsidRPr="00767ABF">
              <w:rPr>
                <w:rFonts w:ascii="Arial" w:hAnsi="Arial" w:cs="Arial"/>
                <w:color w:val="000000"/>
                <w:sz w:val="20"/>
              </w:rPr>
              <w:t>/</w:t>
            </w:r>
            <w:proofErr w:type="spellStart"/>
            <w:r w:rsidRPr="00767ABF">
              <w:rPr>
                <w:rFonts w:ascii="Arial" w:hAnsi="Arial" w:cs="Arial"/>
                <w:color w:val="000000"/>
                <w:sz w:val="20"/>
              </w:rPr>
              <w:t>db_valid</w:t>
            </w:r>
            <w:proofErr w:type="spellEnd"/>
            <w:r w:rsidRPr="00767ABF">
              <w:rPr>
                <w:rFonts w:ascii="Arial" w:hAnsi="Arial" w:cs="Arial"/>
                <w:color w:val="000000"/>
                <w:sz w:val="20"/>
              </w:rPr>
              <w:t>')</w:t>
            </w:r>
          </w:p>
          <w:p w14:paraId="310183A9" w14:textId="77777777" w:rsidR="00AE46AD" w:rsidRPr="00767ABF" w:rsidRDefault="00AE46AD" w:rsidP="00AE46AD">
            <w:pPr>
              <w:pStyle w:val="HTMLPreformatted"/>
              <w:rPr>
                <w:rFonts w:ascii="Arial" w:hAnsi="Arial" w:cs="Arial"/>
                <w:color w:val="000000"/>
                <w:sz w:val="20"/>
              </w:rPr>
            </w:pPr>
            <w:r w:rsidRPr="00767ABF">
              <w:rPr>
                <w:rFonts w:ascii="Arial" w:hAnsi="Arial" w:cs="Arial"/>
                <w:color w:val="000000"/>
                <w:sz w:val="20"/>
              </w:rPr>
              <w:t xml:space="preserve">def </w:t>
            </w:r>
            <w:proofErr w:type="spellStart"/>
            <w:r w:rsidRPr="00767ABF">
              <w:rPr>
                <w:rFonts w:ascii="Arial" w:hAnsi="Arial" w:cs="Arial"/>
                <w:color w:val="000000"/>
                <w:sz w:val="20"/>
              </w:rPr>
              <w:t>auth_db_valid</w:t>
            </w:r>
            <w:proofErr w:type="spellEnd"/>
            <w:r w:rsidRPr="00767ABF">
              <w:rPr>
                <w:rFonts w:ascii="Arial" w:hAnsi="Arial" w:cs="Arial"/>
                <w:color w:val="000000"/>
                <w:sz w:val="20"/>
              </w:rPr>
              <w:t>():</w:t>
            </w:r>
          </w:p>
          <w:p w14:paraId="2224B254" w14:textId="77777777" w:rsidR="00AE46AD" w:rsidRPr="00767ABF" w:rsidRDefault="00AE46AD" w:rsidP="00AE46AD">
            <w:pPr>
              <w:pStyle w:val="HTMLPreformatted"/>
              <w:rPr>
                <w:rFonts w:ascii="Arial" w:hAnsi="Arial" w:cs="Arial"/>
                <w:color w:val="000000"/>
                <w:sz w:val="20"/>
              </w:rPr>
            </w:pPr>
          </w:p>
          <w:p w14:paraId="74DA0260" w14:textId="77777777" w:rsidR="00AE46AD" w:rsidRPr="00767ABF" w:rsidRDefault="00AE46AD" w:rsidP="00AE46AD">
            <w:pPr>
              <w:pStyle w:val="HTMLPreformatted"/>
              <w:rPr>
                <w:rFonts w:ascii="Arial" w:hAnsi="Arial" w:cs="Arial"/>
                <w:color w:val="000000"/>
                <w:sz w:val="20"/>
              </w:rPr>
            </w:pPr>
            <w:r w:rsidRPr="00767ABF">
              <w:rPr>
                <w:rFonts w:ascii="Arial" w:hAnsi="Arial" w:cs="Arial"/>
                <w:color w:val="000000"/>
                <w:sz w:val="20"/>
              </w:rPr>
              <w:t>...</w:t>
            </w:r>
          </w:p>
          <w:p w14:paraId="6A9A101D" w14:textId="77777777" w:rsidR="00AE46AD" w:rsidRPr="00767ABF" w:rsidRDefault="00AE46AD" w:rsidP="00AE46AD">
            <w:pPr>
              <w:pStyle w:val="HTMLPreformatted"/>
              <w:rPr>
                <w:rFonts w:ascii="Arial" w:hAnsi="Arial" w:cs="Arial"/>
                <w:color w:val="000000"/>
                <w:sz w:val="20"/>
              </w:rPr>
            </w:pPr>
          </w:p>
          <w:p w14:paraId="33691076" w14:textId="77777777" w:rsidR="00AE46AD" w:rsidRPr="00767ABF" w:rsidRDefault="00AE46AD" w:rsidP="00AE46AD">
            <w:pPr>
              <w:pStyle w:val="HTMLPreformatted"/>
              <w:rPr>
                <w:rFonts w:ascii="Arial" w:hAnsi="Arial" w:cs="Arial"/>
                <w:color w:val="000000"/>
                <w:sz w:val="20"/>
              </w:rPr>
            </w:pPr>
          </w:p>
          <w:p w14:paraId="60A9563B" w14:textId="77777777" w:rsidR="00AE46AD" w:rsidRPr="00767ABF" w:rsidRDefault="00AE46AD" w:rsidP="00AE46AD">
            <w:pPr>
              <w:pStyle w:val="HTMLPreformatted"/>
              <w:rPr>
                <w:rFonts w:ascii="Arial" w:hAnsi="Arial" w:cs="Arial"/>
                <w:color w:val="000000"/>
                <w:sz w:val="20"/>
              </w:rPr>
            </w:pPr>
            <w:r w:rsidRPr="00767ABF">
              <w:rPr>
                <w:rFonts w:ascii="Arial" w:hAnsi="Arial" w:cs="Arial"/>
                <w:color w:val="000000"/>
                <w:sz w:val="20"/>
              </w:rPr>
              <w:t>#    # Connect to the python HANA DB driver using the connection info</w:t>
            </w:r>
          </w:p>
          <w:p w14:paraId="5B5E0DB1" w14:textId="77777777" w:rsidR="00AE46AD" w:rsidRPr="00767ABF" w:rsidRDefault="00AE46AD" w:rsidP="00AE46AD">
            <w:pPr>
              <w:pStyle w:val="HTMLPreformatted"/>
              <w:rPr>
                <w:rFonts w:ascii="Arial" w:hAnsi="Arial" w:cs="Arial"/>
                <w:color w:val="000000"/>
                <w:sz w:val="20"/>
              </w:rPr>
            </w:pPr>
            <w:r w:rsidRPr="00767ABF">
              <w:rPr>
                <w:rFonts w:ascii="Arial" w:hAnsi="Arial" w:cs="Arial"/>
                <w:color w:val="000000"/>
                <w:sz w:val="20"/>
              </w:rPr>
              <w:t xml:space="preserve">    </w:t>
            </w:r>
            <w:r w:rsidRPr="00767ABF">
              <w:rPr>
                <w:rFonts w:ascii="Arial" w:hAnsi="Arial" w:cs="Arial"/>
                <w:color w:val="000000"/>
                <w:sz w:val="20"/>
                <w:highlight w:val="yellow"/>
              </w:rPr>
              <w:t xml:space="preserve">connection = </w:t>
            </w:r>
            <w:proofErr w:type="spellStart"/>
            <w:r w:rsidRPr="00767ABF">
              <w:rPr>
                <w:rFonts w:ascii="Arial" w:hAnsi="Arial" w:cs="Arial"/>
                <w:color w:val="000000"/>
                <w:sz w:val="20"/>
                <w:highlight w:val="yellow"/>
              </w:rPr>
              <w:t>dbapi.connect</w:t>
            </w:r>
            <w:proofErr w:type="spellEnd"/>
            <w:r w:rsidRPr="00767ABF">
              <w:rPr>
                <w:rFonts w:ascii="Arial" w:hAnsi="Arial" w:cs="Arial"/>
                <w:color w:val="000000"/>
                <w:sz w:val="20"/>
                <w:highlight w:val="yellow"/>
              </w:rPr>
              <w:t>(</w:t>
            </w:r>
            <w:proofErr w:type="spellStart"/>
            <w:r w:rsidRPr="00767ABF">
              <w:rPr>
                <w:rFonts w:ascii="Arial" w:hAnsi="Arial" w:cs="Arial"/>
                <w:color w:val="000000"/>
                <w:sz w:val="20"/>
                <w:highlight w:val="yellow"/>
              </w:rPr>
              <w:t>host,int</w:t>
            </w:r>
            <w:proofErr w:type="spellEnd"/>
            <w:r w:rsidRPr="00767ABF">
              <w:rPr>
                <w:rFonts w:ascii="Arial" w:hAnsi="Arial" w:cs="Arial"/>
                <w:color w:val="000000"/>
                <w:sz w:val="20"/>
                <w:highlight w:val="yellow"/>
              </w:rPr>
              <w:t>(port),</w:t>
            </w:r>
            <w:proofErr w:type="spellStart"/>
            <w:r w:rsidRPr="00767ABF">
              <w:rPr>
                <w:rFonts w:ascii="Arial" w:hAnsi="Arial" w:cs="Arial"/>
                <w:color w:val="000000"/>
                <w:sz w:val="20"/>
                <w:highlight w:val="yellow"/>
              </w:rPr>
              <w:t>user,password</w:t>
            </w:r>
            <w:proofErr w:type="spellEnd"/>
            <w:r w:rsidRPr="00767ABF">
              <w:rPr>
                <w:rFonts w:ascii="Arial" w:hAnsi="Arial" w:cs="Arial"/>
                <w:color w:val="000000"/>
                <w:sz w:val="20"/>
                <w:highlight w:val="yellow"/>
              </w:rPr>
              <w:t>)</w:t>
            </w:r>
          </w:p>
          <w:p w14:paraId="42402D98" w14:textId="77777777" w:rsidR="00AE46AD" w:rsidRPr="00767ABF" w:rsidRDefault="00AE46AD" w:rsidP="00AE46AD">
            <w:pPr>
              <w:pStyle w:val="HTMLPreformatted"/>
              <w:rPr>
                <w:rFonts w:ascii="Arial" w:hAnsi="Arial" w:cs="Arial"/>
                <w:color w:val="000000"/>
                <w:sz w:val="20"/>
              </w:rPr>
            </w:pPr>
            <w:r w:rsidRPr="00767ABF">
              <w:rPr>
                <w:rFonts w:ascii="Arial" w:hAnsi="Arial" w:cs="Arial"/>
                <w:color w:val="000000"/>
                <w:sz w:val="20"/>
              </w:rPr>
              <w:t>#    # Prep a cursor for SQL execution</w:t>
            </w:r>
          </w:p>
          <w:p w14:paraId="33220872" w14:textId="77777777" w:rsidR="00AE46AD" w:rsidRPr="00767ABF" w:rsidRDefault="00AE46AD" w:rsidP="00AE46AD">
            <w:pPr>
              <w:pStyle w:val="HTMLPreformatted"/>
              <w:rPr>
                <w:rFonts w:ascii="Arial" w:hAnsi="Arial" w:cs="Arial"/>
                <w:color w:val="000000"/>
                <w:sz w:val="20"/>
              </w:rPr>
            </w:pPr>
            <w:r w:rsidRPr="00767ABF">
              <w:rPr>
                <w:rFonts w:ascii="Arial" w:hAnsi="Arial" w:cs="Arial"/>
                <w:color w:val="000000"/>
                <w:sz w:val="20"/>
              </w:rPr>
              <w:t xml:space="preserve">    </w:t>
            </w:r>
            <w:r w:rsidRPr="00767ABF">
              <w:rPr>
                <w:rFonts w:ascii="Arial" w:hAnsi="Arial" w:cs="Arial"/>
                <w:color w:val="000000"/>
                <w:sz w:val="20"/>
                <w:highlight w:val="yellow"/>
              </w:rPr>
              <w:t xml:space="preserve">cursor = </w:t>
            </w:r>
            <w:proofErr w:type="spellStart"/>
            <w:r w:rsidRPr="00767ABF">
              <w:rPr>
                <w:rFonts w:ascii="Arial" w:hAnsi="Arial" w:cs="Arial"/>
                <w:color w:val="000000"/>
                <w:sz w:val="20"/>
                <w:highlight w:val="yellow"/>
              </w:rPr>
              <w:t>connection.cursor</w:t>
            </w:r>
            <w:proofErr w:type="spellEnd"/>
            <w:r w:rsidRPr="00767ABF">
              <w:rPr>
                <w:rFonts w:ascii="Arial" w:hAnsi="Arial" w:cs="Arial"/>
                <w:color w:val="000000"/>
                <w:sz w:val="20"/>
                <w:highlight w:val="yellow"/>
              </w:rPr>
              <w:t>()</w:t>
            </w:r>
          </w:p>
          <w:p w14:paraId="3BAACA4B" w14:textId="77777777" w:rsidR="00AE46AD" w:rsidRPr="00767ABF" w:rsidRDefault="00AE46AD" w:rsidP="00AE46AD">
            <w:pPr>
              <w:pStyle w:val="HTMLPreformatted"/>
              <w:rPr>
                <w:rFonts w:ascii="Arial" w:hAnsi="Arial" w:cs="Arial"/>
                <w:color w:val="000000"/>
                <w:sz w:val="20"/>
              </w:rPr>
            </w:pPr>
            <w:r w:rsidRPr="00767ABF">
              <w:rPr>
                <w:rFonts w:ascii="Arial" w:hAnsi="Arial" w:cs="Arial"/>
                <w:color w:val="000000"/>
                <w:sz w:val="20"/>
              </w:rPr>
              <w:t>#    # Form an SQL statement to retrieve some data</w:t>
            </w:r>
          </w:p>
          <w:p w14:paraId="221F60A9" w14:textId="77777777" w:rsidR="00AE46AD" w:rsidRPr="00767ABF" w:rsidRDefault="00AE46AD" w:rsidP="00AE46AD">
            <w:pPr>
              <w:pStyle w:val="HTMLPreformatted"/>
              <w:rPr>
                <w:rFonts w:ascii="Arial" w:hAnsi="Arial" w:cs="Arial"/>
                <w:color w:val="000000"/>
                <w:sz w:val="20"/>
              </w:rPr>
            </w:pPr>
            <w:r w:rsidRPr="00767ABF">
              <w:rPr>
                <w:rFonts w:ascii="Arial" w:hAnsi="Arial" w:cs="Arial"/>
                <w:color w:val="000000"/>
                <w:sz w:val="20"/>
              </w:rPr>
              <w:t xml:space="preserve">    </w:t>
            </w:r>
            <w:proofErr w:type="spellStart"/>
            <w:r w:rsidRPr="00767ABF">
              <w:rPr>
                <w:rFonts w:ascii="Arial" w:hAnsi="Arial" w:cs="Arial"/>
                <w:color w:val="000000"/>
                <w:sz w:val="20"/>
                <w:highlight w:val="yellow"/>
              </w:rPr>
              <w:t>cursor.execute</w:t>
            </w:r>
            <w:proofErr w:type="spellEnd"/>
            <w:r w:rsidRPr="00767ABF">
              <w:rPr>
                <w:rFonts w:ascii="Arial" w:hAnsi="Arial" w:cs="Arial"/>
                <w:color w:val="000000"/>
                <w:sz w:val="20"/>
                <w:highlight w:val="yellow"/>
              </w:rPr>
              <w:t>('SELECT "</w:t>
            </w:r>
            <w:proofErr w:type="spellStart"/>
            <w:r w:rsidRPr="00767ABF">
              <w:rPr>
                <w:rFonts w:ascii="Arial" w:hAnsi="Arial" w:cs="Arial"/>
                <w:color w:val="000000"/>
                <w:sz w:val="20"/>
                <w:highlight w:val="yellow"/>
              </w:rPr>
              <w:t>tempId</w:t>
            </w:r>
            <w:proofErr w:type="spellEnd"/>
            <w:r w:rsidRPr="00767ABF">
              <w:rPr>
                <w:rFonts w:ascii="Arial" w:hAnsi="Arial" w:cs="Arial"/>
                <w:color w:val="000000"/>
                <w:sz w:val="20"/>
                <w:highlight w:val="yellow"/>
              </w:rPr>
              <w:t>", "</w:t>
            </w:r>
            <w:proofErr w:type="spellStart"/>
            <w:r w:rsidRPr="00767ABF">
              <w:rPr>
                <w:rFonts w:ascii="Arial" w:hAnsi="Arial" w:cs="Arial"/>
                <w:color w:val="000000"/>
                <w:sz w:val="20"/>
                <w:highlight w:val="yellow"/>
              </w:rPr>
              <w:t>tempVal</w:t>
            </w:r>
            <w:proofErr w:type="spellEnd"/>
            <w:r w:rsidRPr="00767ABF">
              <w:rPr>
                <w:rFonts w:ascii="Arial" w:hAnsi="Arial" w:cs="Arial"/>
                <w:color w:val="000000"/>
                <w:sz w:val="20"/>
                <w:highlight w:val="yellow"/>
              </w:rPr>
              <w:t>", "</w:t>
            </w:r>
            <w:proofErr w:type="spellStart"/>
            <w:r w:rsidRPr="00767ABF">
              <w:rPr>
                <w:rFonts w:ascii="Arial" w:hAnsi="Arial" w:cs="Arial"/>
                <w:color w:val="000000"/>
                <w:sz w:val="20"/>
                <w:highlight w:val="yellow"/>
              </w:rPr>
              <w:t>ts</w:t>
            </w:r>
            <w:proofErr w:type="spellEnd"/>
            <w:r w:rsidRPr="00767ABF">
              <w:rPr>
                <w:rFonts w:ascii="Arial" w:hAnsi="Arial" w:cs="Arial"/>
                <w:color w:val="000000"/>
                <w:sz w:val="20"/>
                <w:highlight w:val="yellow"/>
              </w:rPr>
              <w:t>", "created" FROM "' + schema + '"."DAT368.db.data::</w:t>
            </w:r>
            <w:proofErr w:type="spellStart"/>
            <w:r w:rsidRPr="00767ABF">
              <w:rPr>
                <w:rFonts w:ascii="Arial" w:hAnsi="Arial" w:cs="Arial"/>
                <w:color w:val="000000"/>
                <w:sz w:val="20"/>
                <w:highlight w:val="yellow"/>
              </w:rPr>
              <w:t>sensors.temp</w:t>
            </w:r>
            <w:proofErr w:type="spellEnd"/>
            <w:r w:rsidRPr="00767ABF">
              <w:rPr>
                <w:rFonts w:ascii="Arial" w:hAnsi="Arial" w:cs="Arial"/>
                <w:color w:val="000000"/>
                <w:sz w:val="20"/>
                <w:highlight w:val="yellow"/>
              </w:rPr>
              <w:t>"')</w:t>
            </w:r>
          </w:p>
          <w:p w14:paraId="28CBFCD3" w14:textId="77777777" w:rsidR="00AE46AD" w:rsidRPr="00767ABF" w:rsidRDefault="00AE46AD" w:rsidP="00AE46AD">
            <w:pPr>
              <w:pStyle w:val="HTMLPreformatted"/>
              <w:rPr>
                <w:rFonts w:ascii="Arial" w:hAnsi="Arial" w:cs="Arial"/>
                <w:color w:val="000000"/>
                <w:sz w:val="20"/>
              </w:rPr>
            </w:pPr>
            <w:r w:rsidRPr="00767ABF">
              <w:rPr>
                <w:rFonts w:ascii="Arial" w:hAnsi="Arial" w:cs="Arial"/>
                <w:color w:val="000000"/>
                <w:sz w:val="20"/>
              </w:rPr>
              <w:t>#    # Execute the SQL and capture the result set</w:t>
            </w:r>
          </w:p>
          <w:p w14:paraId="34AF04CB" w14:textId="77777777" w:rsidR="00AE46AD" w:rsidRPr="00767ABF" w:rsidRDefault="00AE46AD" w:rsidP="00AE46AD">
            <w:pPr>
              <w:pStyle w:val="HTMLPreformatted"/>
              <w:rPr>
                <w:rFonts w:ascii="Arial" w:hAnsi="Arial" w:cs="Arial"/>
                <w:color w:val="000000"/>
                <w:sz w:val="20"/>
              </w:rPr>
            </w:pPr>
            <w:r w:rsidRPr="00767ABF">
              <w:rPr>
                <w:rFonts w:ascii="Arial" w:hAnsi="Arial" w:cs="Arial"/>
                <w:color w:val="000000"/>
                <w:sz w:val="20"/>
              </w:rPr>
              <w:t xml:space="preserve">    </w:t>
            </w:r>
            <w:proofErr w:type="spellStart"/>
            <w:r w:rsidRPr="00767ABF">
              <w:rPr>
                <w:rFonts w:ascii="Arial" w:hAnsi="Arial" w:cs="Arial"/>
                <w:color w:val="000000"/>
                <w:sz w:val="20"/>
                <w:highlight w:val="yellow"/>
              </w:rPr>
              <w:t>sensor_vals</w:t>
            </w:r>
            <w:proofErr w:type="spellEnd"/>
            <w:r w:rsidRPr="00767ABF">
              <w:rPr>
                <w:rFonts w:ascii="Arial" w:hAnsi="Arial" w:cs="Arial"/>
                <w:color w:val="000000"/>
                <w:sz w:val="20"/>
                <w:highlight w:val="yellow"/>
              </w:rPr>
              <w:t xml:space="preserve"> = </w:t>
            </w:r>
            <w:proofErr w:type="spellStart"/>
            <w:r w:rsidRPr="00767ABF">
              <w:rPr>
                <w:rFonts w:ascii="Arial" w:hAnsi="Arial" w:cs="Arial"/>
                <w:color w:val="000000"/>
                <w:sz w:val="20"/>
                <w:highlight w:val="yellow"/>
              </w:rPr>
              <w:t>cursor.fetchall</w:t>
            </w:r>
            <w:proofErr w:type="spellEnd"/>
            <w:r w:rsidRPr="00767ABF">
              <w:rPr>
                <w:rFonts w:ascii="Arial" w:hAnsi="Arial" w:cs="Arial"/>
                <w:color w:val="000000"/>
                <w:sz w:val="20"/>
                <w:highlight w:val="yellow"/>
              </w:rPr>
              <w:t>()</w:t>
            </w:r>
          </w:p>
          <w:p w14:paraId="3957A6EE" w14:textId="77777777" w:rsidR="00AE46AD" w:rsidRPr="00767ABF" w:rsidRDefault="00AE46AD" w:rsidP="00AE46AD">
            <w:pPr>
              <w:pStyle w:val="HTMLPreformatted"/>
              <w:rPr>
                <w:rFonts w:ascii="Arial" w:hAnsi="Arial" w:cs="Arial"/>
                <w:color w:val="000000"/>
                <w:sz w:val="20"/>
              </w:rPr>
            </w:pPr>
          </w:p>
          <w:p w14:paraId="72ABC15D" w14:textId="77777777" w:rsidR="00AE46AD" w:rsidRPr="00767ABF" w:rsidRDefault="00AE46AD" w:rsidP="00AE46AD">
            <w:pPr>
              <w:pStyle w:val="HTMLPreformatted"/>
              <w:rPr>
                <w:rFonts w:ascii="Arial" w:hAnsi="Arial" w:cs="Arial"/>
                <w:color w:val="000000"/>
                <w:sz w:val="20"/>
              </w:rPr>
            </w:pPr>
            <w:r w:rsidRPr="00767ABF">
              <w:rPr>
                <w:rFonts w:ascii="Arial" w:hAnsi="Arial" w:cs="Arial"/>
                <w:color w:val="000000"/>
                <w:sz w:val="20"/>
              </w:rPr>
              <w:t>#    # Loop through the result set and output</w:t>
            </w:r>
          </w:p>
          <w:p w14:paraId="422602DF" w14:textId="77777777" w:rsidR="00AE46AD" w:rsidRPr="00767ABF" w:rsidRDefault="00AE46AD" w:rsidP="00AE46AD">
            <w:pPr>
              <w:pStyle w:val="HTMLPreformatted"/>
              <w:rPr>
                <w:rFonts w:ascii="Arial" w:hAnsi="Arial" w:cs="Arial"/>
                <w:color w:val="000000"/>
                <w:sz w:val="20"/>
                <w:highlight w:val="yellow"/>
              </w:rPr>
            </w:pPr>
            <w:r w:rsidRPr="00767ABF">
              <w:rPr>
                <w:rFonts w:ascii="Arial" w:hAnsi="Arial" w:cs="Arial"/>
                <w:color w:val="000000"/>
                <w:sz w:val="20"/>
              </w:rPr>
              <w:t xml:space="preserve">    </w:t>
            </w:r>
            <w:r w:rsidRPr="00767ABF">
              <w:rPr>
                <w:rFonts w:ascii="Arial" w:hAnsi="Arial" w:cs="Arial"/>
                <w:color w:val="000000"/>
                <w:sz w:val="20"/>
                <w:highlight w:val="yellow"/>
              </w:rPr>
              <w:t xml:space="preserve">for </w:t>
            </w:r>
            <w:proofErr w:type="spellStart"/>
            <w:r w:rsidRPr="00767ABF">
              <w:rPr>
                <w:rFonts w:ascii="Arial" w:hAnsi="Arial" w:cs="Arial"/>
                <w:color w:val="000000"/>
                <w:sz w:val="20"/>
                <w:highlight w:val="yellow"/>
              </w:rPr>
              <w:t>sensor_val</w:t>
            </w:r>
            <w:proofErr w:type="spellEnd"/>
            <w:r w:rsidRPr="00767ABF">
              <w:rPr>
                <w:rFonts w:ascii="Arial" w:hAnsi="Arial" w:cs="Arial"/>
                <w:color w:val="000000"/>
                <w:sz w:val="20"/>
                <w:highlight w:val="yellow"/>
              </w:rPr>
              <w:t xml:space="preserve"> in </w:t>
            </w:r>
            <w:proofErr w:type="spellStart"/>
            <w:r w:rsidRPr="00767ABF">
              <w:rPr>
                <w:rFonts w:ascii="Arial" w:hAnsi="Arial" w:cs="Arial"/>
                <w:color w:val="000000"/>
                <w:sz w:val="20"/>
                <w:highlight w:val="yellow"/>
              </w:rPr>
              <w:t>sensor_vals</w:t>
            </w:r>
            <w:proofErr w:type="spellEnd"/>
            <w:r w:rsidRPr="00767ABF">
              <w:rPr>
                <w:rFonts w:ascii="Arial" w:hAnsi="Arial" w:cs="Arial"/>
                <w:color w:val="000000"/>
                <w:sz w:val="20"/>
                <w:highlight w:val="yellow"/>
              </w:rPr>
              <w:t>:</w:t>
            </w:r>
          </w:p>
          <w:p w14:paraId="4749090A" w14:textId="77777777" w:rsidR="00AE46AD" w:rsidRPr="00767ABF" w:rsidRDefault="00AE46AD" w:rsidP="00AE46AD">
            <w:pPr>
              <w:pStyle w:val="HTMLPreformatted"/>
              <w:rPr>
                <w:rFonts w:ascii="Arial" w:hAnsi="Arial" w:cs="Arial"/>
                <w:color w:val="000000"/>
                <w:sz w:val="20"/>
              </w:rPr>
            </w:pPr>
            <w:r w:rsidRPr="00767ABF">
              <w:rPr>
                <w:rFonts w:ascii="Arial" w:hAnsi="Arial" w:cs="Arial"/>
                <w:color w:val="000000"/>
                <w:sz w:val="20"/>
                <w:highlight w:val="yellow"/>
              </w:rPr>
              <w:t xml:space="preserve">        output += '</w:t>
            </w:r>
            <w:proofErr w:type="spellStart"/>
            <w:r w:rsidRPr="00767ABF">
              <w:rPr>
                <w:rFonts w:ascii="Arial" w:hAnsi="Arial" w:cs="Arial"/>
                <w:color w:val="000000"/>
                <w:sz w:val="20"/>
                <w:highlight w:val="yellow"/>
              </w:rPr>
              <w:t>sensor_val</w:t>
            </w:r>
            <w:proofErr w:type="spellEnd"/>
            <w:r w:rsidRPr="00767ABF">
              <w:rPr>
                <w:rFonts w:ascii="Arial" w:hAnsi="Arial" w:cs="Arial"/>
                <w:color w:val="000000"/>
                <w:sz w:val="20"/>
                <w:highlight w:val="yellow"/>
              </w:rPr>
              <w:t xml:space="preserve">: ' + </w:t>
            </w:r>
            <w:proofErr w:type="spellStart"/>
            <w:r w:rsidRPr="00767ABF">
              <w:rPr>
                <w:rFonts w:ascii="Arial" w:hAnsi="Arial" w:cs="Arial"/>
                <w:color w:val="000000"/>
                <w:sz w:val="20"/>
                <w:highlight w:val="yellow"/>
              </w:rPr>
              <w:t>str</w:t>
            </w:r>
            <w:proofErr w:type="spellEnd"/>
            <w:r w:rsidRPr="00767ABF">
              <w:rPr>
                <w:rFonts w:ascii="Arial" w:hAnsi="Arial" w:cs="Arial"/>
                <w:color w:val="000000"/>
                <w:sz w:val="20"/>
                <w:highlight w:val="yellow"/>
              </w:rPr>
              <w:t>(</w:t>
            </w:r>
            <w:proofErr w:type="spellStart"/>
            <w:r w:rsidRPr="00767ABF">
              <w:rPr>
                <w:rFonts w:ascii="Arial" w:hAnsi="Arial" w:cs="Arial"/>
                <w:color w:val="000000"/>
                <w:sz w:val="20"/>
                <w:highlight w:val="yellow"/>
              </w:rPr>
              <w:t>sensor_val</w:t>
            </w:r>
            <w:proofErr w:type="spellEnd"/>
            <w:r w:rsidRPr="00767ABF">
              <w:rPr>
                <w:rFonts w:ascii="Arial" w:hAnsi="Arial" w:cs="Arial"/>
                <w:color w:val="000000"/>
                <w:sz w:val="20"/>
                <w:highlight w:val="yellow"/>
              </w:rPr>
              <w:t xml:space="preserve">[1]) + ' at: ' + </w:t>
            </w:r>
            <w:proofErr w:type="spellStart"/>
            <w:r w:rsidRPr="00767ABF">
              <w:rPr>
                <w:rFonts w:ascii="Arial" w:hAnsi="Arial" w:cs="Arial"/>
                <w:color w:val="000000"/>
                <w:sz w:val="20"/>
                <w:highlight w:val="yellow"/>
              </w:rPr>
              <w:t>str</w:t>
            </w:r>
            <w:proofErr w:type="spellEnd"/>
            <w:r w:rsidRPr="00767ABF">
              <w:rPr>
                <w:rFonts w:ascii="Arial" w:hAnsi="Arial" w:cs="Arial"/>
                <w:color w:val="000000"/>
                <w:sz w:val="20"/>
                <w:highlight w:val="yellow"/>
              </w:rPr>
              <w:t>(</w:t>
            </w:r>
            <w:proofErr w:type="spellStart"/>
            <w:r w:rsidRPr="00767ABF">
              <w:rPr>
                <w:rFonts w:ascii="Arial" w:hAnsi="Arial" w:cs="Arial"/>
                <w:color w:val="000000"/>
                <w:sz w:val="20"/>
                <w:highlight w:val="yellow"/>
              </w:rPr>
              <w:t>sensor_val</w:t>
            </w:r>
            <w:proofErr w:type="spellEnd"/>
            <w:r w:rsidRPr="00767ABF">
              <w:rPr>
                <w:rFonts w:ascii="Arial" w:hAnsi="Arial" w:cs="Arial"/>
                <w:color w:val="000000"/>
                <w:sz w:val="20"/>
                <w:highlight w:val="yellow"/>
              </w:rPr>
              <w:t>[2]) + '\n'</w:t>
            </w:r>
          </w:p>
          <w:p w14:paraId="57ECB147" w14:textId="77777777" w:rsidR="00AE46AD" w:rsidRPr="00767ABF" w:rsidRDefault="00AE46AD" w:rsidP="00AE46AD">
            <w:pPr>
              <w:pStyle w:val="HTMLPreformatted"/>
              <w:rPr>
                <w:rFonts w:ascii="Arial" w:hAnsi="Arial" w:cs="Arial"/>
                <w:color w:val="000000"/>
                <w:sz w:val="20"/>
              </w:rPr>
            </w:pPr>
            <w:r w:rsidRPr="00767ABF">
              <w:rPr>
                <w:rFonts w:ascii="Arial" w:hAnsi="Arial" w:cs="Arial"/>
                <w:color w:val="000000"/>
                <w:sz w:val="20"/>
              </w:rPr>
              <w:t>#</w:t>
            </w:r>
          </w:p>
          <w:p w14:paraId="2E59D92B" w14:textId="77777777" w:rsidR="00AE46AD" w:rsidRPr="00767ABF" w:rsidRDefault="00AE46AD" w:rsidP="00AE46AD">
            <w:pPr>
              <w:pStyle w:val="HTMLPreformatted"/>
              <w:rPr>
                <w:rFonts w:ascii="Arial" w:hAnsi="Arial" w:cs="Arial"/>
                <w:color w:val="000000"/>
                <w:sz w:val="20"/>
              </w:rPr>
            </w:pPr>
            <w:r w:rsidRPr="00767ABF">
              <w:rPr>
                <w:rFonts w:ascii="Arial" w:hAnsi="Arial" w:cs="Arial"/>
                <w:color w:val="000000"/>
                <w:sz w:val="20"/>
              </w:rPr>
              <w:t>#    # Close the DB connection</w:t>
            </w:r>
          </w:p>
          <w:p w14:paraId="47ED216F" w14:textId="77777777" w:rsidR="00AE46AD" w:rsidRPr="00767ABF" w:rsidRDefault="00AE46AD" w:rsidP="00AE46AD">
            <w:pPr>
              <w:pStyle w:val="HTMLPreformatted"/>
              <w:rPr>
                <w:rFonts w:ascii="Arial" w:hAnsi="Arial" w:cs="Arial"/>
                <w:color w:val="000000"/>
                <w:sz w:val="20"/>
              </w:rPr>
            </w:pPr>
            <w:r w:rsidRPr="00767ABF">
              <w:rPr>
                <w:rFonts w:ascii="Arial" w:hAnsi="Arial" w:cs="Arial"/>
                <w:color w:val="000000"/>
                <w:sz w:val="20"/>
              </w:rPr>
              <w:t xml:space="preserve">    </w:t>
            </w:r>
            <w:proofErr w:type="spellStart"/>
            <w:r w:rsidRPr="00767ABF">
              <w:rPr>
                <w:rFonts w:ascii="Arial" w:hAnsi="Arial" w:cs="Arial"/>
                <w:color w:val="000000"/>
                <w:sz w:val="20"/>
                <w:highlight w:val="yellow"/>
              </w:rPr>
              <w:t>connection.close</w:t>
            </w:r>
            <w:proofErr w:type="spellEnd"/>
            <w:r w:rsidRPr="00767ABF">
              <w:rPr>
                <w:rFonts w:ascii="Arial" w:hAnsi="Arial" w:cs="Arial"/>
                <w:color w:val="000000"/>
                <w:sz w:val="20"/>
                <w:highlight w:val="yellow"/>
              </w:rPr>
              <w:t>()</w:t>
            </w:r>
          </w:p>
          <w:p w14:paraId="6F287EDB" w14:textId="77777777" w:rsidR="00AE46AD" w:rsidRPr="00767ABF" w:rsidRDefault="00AE46AD" w:rsidP="00AE46AD">
            <w:pPr>
              <w:pStyle w:val="HTMLPreformatted"/>
              <w:rPr>
                <w:rFonts w:ascii="Arial" w:hAnsi="Arial" w:cs="Arial"/>
                <w:color w:val="000000"/>
                <w:sz w:val="20"/>
              </w:rPr>
            </w:pPr>
            <w:r w:rsidRPr="00767ABF">
              <w:rPr>
                <w:rFonts w:ascii="Arial" w:hAnsi="Arial" w:cs="Arial"/>
                <w:color w:val="000000"/>
                <w:sz w:val="20"/>
              </w:rPr>
              <w:t>#</w:t>
            </w:r>
          </w:p>
          <w:p w14:paraId="7F978819" w14:textId="77777777" w:rsidR="00AE46AD" w:rsidRPr="00767ABF" w:rsidRDefault="00AE46AD" w:rsidP="00AE46AD">
            <w:pPr>
              <w:pStyle w:val="HTMLPreformatted"/>
              <w:rPr>
                <w:rFonts w:ascii="Arial" w:hAnsi="Arial" w:cs="Arial"/>
                <w:color w:val="000000"/>
                <w:sz w:val="20"/>
              </w:rPr>
            </w:pPr>
            <w:r w:rsidRPr="00767ABF">
              <w:rPr>
                <w:rFonts w:ascii="Arial" w:hAnsi="Arial" w:cs="Arial"/>
                <w:color w:val="000000"/>
                <w:sz w:val="20"/>
              </w:rPr>
              <w:t xml:space="preserve">    # Return the results</w:t>
            </w:r>
          </w:p>
          <w:p w14:paraId="1D0DE977" w14:textId="5D0B51C9" w:rsidR="006D06F4" w:rsidRPr="00767ABF" w:rsidRDefault="00AE46AD" w:rsidP="00AE46AD">
            <w:pPr>
              <w:pStyle w:val="HTMLPreformatted"/>
              <w:rPr>
                <w:rFonts w:ascii="Arial" w:hAnsi="Arial" w:cs="Arial"/>
                <w:color w:val="000000"/>
                <w:sz w:val="20"/>
              </w:rPr>
            </w:pPr>
            <w:r w:rsidRPr="00767ABF">
              <w:rPr>
                <w:rFonts w:ascii="Arial" w:hAnsi="Arial" w:cs="Arial"/>
                <w:color w:val="000000"/>
                <w:sz w:val="20"/>
              </w:rPr>
              <w:t xml:space="preserve">    return output</w:t>
            </w:r>
          </w:p>
        </w:tc>
      </w:tr>
      <w:tr w:rsidR="009D6F73" w:rsidRPr="00767ABF" w14:paraId="17F3C3E3" w14:textId="77777777" w:rsidTr="00BC3FB9">
        <w:trPr>
          <w:trHeight w:val="1134"/>
        </w:trPr>
        <w:tc>
          <w:tcPr>
            <w:tcW w:w="9992" w:type="dxa"/>
            <w:gridSpan w:val="2"/>
            <w:tcBorders>
              <w:left w:val="nil"/>
              <w:bottom w:val="single" w:sz="4" w:space="0" w:color="auto"/>
              <w:right w:val="nil"/>
            </w:tcBorders>
            <w:tcMar>
              <w:top w:w="108" w:type="dxa"/>
              <w:bottom w:w="108" w:type="dxa"/>
            </w:tcMar>
          </w:tcPr>
          <w:p w14:paraId="57BBFD00" w14:textId="0F1653BD" w:rsidR="008E414D" w:rsidRPr="00767ABF" w:rsidRDefault="008E414D" w:rsidP="008E414D">
            <w:pPr>
              <w:pStyle w:val="Heading1"/>
              <w:widowControl w:val="0"/>
              <w:rPr>
                <w:rFonts w:ascii="Arial" w:hAnsi="Arial" w:cs="Arial"/>
                <w:sz w:val="20"/>
                <w:szCs w:val="20"/>
              </w:rPr>
            </w:pPr>
            <w:bookmarkStart w:id="187" w:name="_Toc523398288"/>
            <w:r w:rsidRPr="00767ABF">
              <w:rPr>
                <w:rFonts w:ascii="Arial" w:hAnsi="Arial" w:cs="Arial"/>
                <w:sz w:val="20"/>
                <w:szCs w:val="20"/>
              </w:rPr>
              <w:lastRenderedPageBreak/>
              <w:t>Exercise 4</w:t>
            </w:r>
            <w:r w:rsidR="00023576" w:rsidRPr="00767ABF">
              <w:rPr>
                <w:rFonts w:ascii="Arial" w:hAnsi="Arial" w:cs="Arial"/>
                <w:sz w:val="20"/>
                <w:szCs w:val="20"/>
              </w:rPr>
              <w:t xml:space="preserve"> (</w:t>
            </w:r>
            <w:r w:rsidR="00023576" w:rsidRPr="00F62A7A">
              <w:rPr>
                <w:rFonts w:ascii="Arial" w:hAnsi="Arial" w:cs="Arial"/>
                <w:sz w:val="20"/>
                <w:szCs w:val="20"/>
                <w:highlight w:val="yellow"/>
              </w:rPr>
              <w:t>optional</w:t>
            </w:r>
            <w:r w:rsidR="00023576" w:rsidRPr="00767ABF">
              <w:rPr>
                <w:rFonts w:ascii="Arial" w:hAnsi="Arial" w:cs="Arial"/>
                <w:sz w:val="20"/>
                <w:szCs w:val="20"/>
              </w:rPr>
              <w:t>)</w:t>
            </w:r>
            <w:bookmarkEnd w:id="187"/>
          </w:p>
          <w:p w14:paraId="26F15D2E" w14:textId="2A419019" w:rsidR="009B3671" w:rsidRDefault="009B3671">
            <w:pPr>
              <w:rPr>
                <w:rFonts w:cs="Arial"/>
                <w:szCs w:val="20"/>
              </w:rPr>
              <w:pPrChange w:id="188" w:author="Lunde, Andrew" w:date="2018-08-02T16:59:00Z">
                <w:pPr>
                  <w:pStyle w:val="020BulletIndent1"/>
                  <w:numPr>
                    <w:numId w:val="0"/>
                  </w:numPr>
                  <w:ind w:left="0" w:firstLine="0"/>
                </w:pPr>
              </w:pPrChange>
            </w:pPr>
            <w:r>
              <w:rPr>
                <w:rFonts w:ascii="Arial" w:hAnsi="Arial" w:cs="Arial"/>
                <w:sz w:val="20"/>
                <w:szCs w:val="20"/>
              </w:rPr>
              <w:t>Note: This exercise takes approximately 30 minutes to complete.</w:t>
            </w:r>
          </w:p>
          <w:p w14:paraId="1BA1BD8C" w14:textId="77777777" w:rsidR="009B3671" w:rsidRDefault="009B3671" w:rsidP="009B3671">
            <w:pPr>
              <w:rPr>
                <w:rFonts w:ascii="Arial" w:hAnsi="Arial" w:cs="Arial"/>
                <w:sz w:val="20"/>
                <w:szCs w:val="20"/>
              </w:rPr>
            </w:pPr>
          </w:p>
          <w:p w14:paraId="7A815504" w14:textId="43E74DD5" w:rsidR="001D430E" w:rsidRPr="00767ABF" w:rsidRDefault="00F70B53">
            <w:pPr>
              <w:rPr>
                <w:rFonts w:cs="Arial"/>
                <w:szCs w:val="20"/>
              </w:rPr>
              <w:pPrChange w:id="189" w:author="Lunde, Andrew" w:date="2018-08-02T16:59:00Z">
                <w:pPr>
                  <w:pStyle w:val="020BulletIndent1"/>
                  <w:numPr>
                    <w:numId w:val="0"/>
                  </w:numPr>
                  <w:ind w:left="0" w:firstLine="0"/>
                </w:pPr>
              </w:pPrChange>
            </w:pPr>
            <w:r w:rsidRPr="00767ABF">
              <w:rPr>
                <w:rFonts w:ascii="Arial" w:hAnsi="Arial" w:cs="Arial"/>
                <w:sz w:val="20"/>
                <w:szCs w:val="20"/>
              </w:rPr>
              <w:t>Deploying to</w:t>
            </w:r>
            <w:ins w:id="190" w:author="Lunde, Andrew" w:date="2018-08-02T16:57:00Z">
              <w:r w:rsidR="008E414D" w:rsidRPr="00767ABF">
                <w:rPr>
                  <w:rFonts w:ascii="Arial" w:hAnsi="Arial" w:cs="Arial"/>
                  <w:sz w:val="20"/>
                  <w:szCs w:val="20"/>
                  <w:rPrChange w:id="191" w:author="Lunde, Andrew" w:date="2018-08-02T16:57:00Z">
                    <w:rPr/>
                  </w:rPrChange>
                </w:rPr>
                <w:t xml:space="preserve"> </w:t>
              </w:r>
            </w:ins>
            <w:r w:rsidR="008E414D" w:rsidRPr="00767ABF">
              <w:rPr>
                <w:rFonts w:ascii="Arial" w:hAnsi="Arial" w:cs="Arial"/>
                <w:sz w:val="20"/>
                <w:szCs w:val="20"/>
              </w:rPr>
              <w:t>Cloud Foundry</w:t>
            </w:r>
            <w:r w:rsidR="00023576" w:rsidRPr="00767ABF">
              <w:rPr>
                <w:rFonts w:ascii="Arial" w:hAnsi="Arial" w:cs="Arial"/>
                <w:sz w:val="20"/>
                <w:szCs w:val="20"/>
              </w:rPr>
              <w:t xml:space="preserve"> is actually</w:t>
            </w:r>
            <w:r w:rsidR="002443B4" w:rsidRPr="00767ABF">
              <w:rPr>
                <w:rFonts w:ascii="Arial" w:hAnsi="Arial" w:cs="Arial"/>
                <w:sz w:val="20"/>
                <w:szCs w:val="20"/>
              </w:rPr>
              <w:t xml:space="preserve"> no</w:t>
            </w:r>
            <w:r w:rsidR="006C3E60" w:rsidRPr="00767ABF">
              <w:rPr>
                <w:rFonts w:ascii="Arial" w:hAnsi="Arial" w:cs="Arial"/>
                <w:sz w:val="20"/>
                <w:szCs w:val="20"/>
              </w:rPr>
              <w:t>t</w:t>
            </w:r>
            <w:r w:rsidR="002443B4" w:rsidRPr="00767ABF">
              <w:rPr>
                <w:rFonts w:ascii="Arial" w:hAnsi="Arial" w:cs="Arial"/>
                <w:sz w:val="20"/>
                <w:szCs w:val="20"/>
              </w:rPr>
              <w:t xml:space="preserve"> much different from deploying to XSA as long as you pay attention to MTA best practices and </w:t>
            </w:r>
            <w:r w:rsidR="006C3E60" w:rsidRPr="00767ABF">
              <w:rPr>
                <w:rFonts w:ascii="Arial" w:hAnsi="Arial" w:cs="Arial"/>
                <w:sz w:val="20"/>
                <w:szCs w:val="20"/>
              </w:rPr>
              <w:t>abstract away specifics of the deployment environment.</w:t>
            </w:r>
            <w:r w:rsidR="006E1977" w:rsidRPr="00767ABF">
              <w:rPr>
                <w:rFonts w:ascii="Arial" w:hAnsi="Arial" w:cs="Arial"/>
                <w:sz w:val="20"/>
                <w:szCs w:val="20"/>
              </w:rPr>
              <w:t xml:space="preserve">  You must also keep in the back of your mind that in Cloud Foundry </w:t>
            </w:r>
            <w:r w:rsidR="006D361E" w:rsidRPr="00767ABF">
              <w:rPr>
                <w:rFonts w:ascii="Arial" w:hAnsi="Arial" w:cs="Arial"/>
                <w:sz w:val="20"/>
                <w:szCs w:val="20"/>
              </w:rPr>
              <w:t>based landscapes</w:t>
            </w:r>
            <w:r w:rsidR="006E1977" w:rsidRPr="00767ABF">
              <w:rPr>
                <w:rFonts w:ascii="Arial" w:hAnsi="Arial" w:cs="Arial"/>
                <w:sz w:val="20"/>
                <w:szCs w:val="20"/>
              </w:rPr>
              <w:t xml:space="preserve"> you are in a shared environment </w:t>
            </w:r>
            <w:r w:rsidR="006D361E" w:rsidRPr="00767ABF">
              <w:rPr>
                <w:rFonts w:ascii="Arial" w:hAnsi="Arial" w:cs="Arial"/>
                <w:sz w:val="20"/>
                <w:szCs w:val="20"/>
              </w:rPr>
              <w:t>and that</w:t>
            </w:r>
            <w:r w:rsidR="003415C6" w:rsidRPr="00767ABF">
              <w:rPr>
                <w:rFonts w:ascii="Arial" w:hAnsi="Arial" w:cs="Arial"/>
                <w:sz w:val="20"/>
                <w:szCs w:val="20"/>
              </w:rPr>
              <w:t xml:space="preserve"> this </w:t>
            </w:r>
            <w:r w:rsidR="00C14E95" w:rsidRPr="00767ABF">
              <w:rPr>
                <w:rFonts w:ascii="Arial" w:hAnsi="Arial" w:cs="Arial"/>
                <w:sz w:val="20"/>
                <w:szCs w:val="20"/>
              </w:rPr>
              <w:t>situation</w:t>
            </w:r>
            <w:r w:rsidR="006D361E" w:rsidRPr="00767ABF">
              <w:rPr>
                <w:rFonts w:ascii="Arial" w:hAnsi="Arial" w:cs="Arial"/>
                <w:sz w:val="20"/>
                <w:szCs w:val="20"/>
              </w:rPr>
              <w:t xml:space="preserve"> has implications for </w:t>
            </w:r>
            <w:r w:rsidR="00C14E95" w:rsidRPr="00767ABF">
              <w:rPr>
                <w:rFonts w:ascii="Arial" w:hAnsi="Arial" w:cs="Arial"/>
                <w:sz w:val="20"/>
                <w:szCs w:val="20"/>
              </w:rPr>
              <w:t xml:space="preserve">the uniqueness of naming of </w:t>
            </w:r>
            <w:proofErr w:type="spellStart"/>
            <w:r w:rsidR="00C14E95" w:rsidRPr="00767ABF">
              <w:rPr>
                <w:rFonts w:ascii="Arial" w:hAnsi="Arial" w:cs="Arial"/>
                <w:sz w:val="20"/>
                <w:szCs w:val="20"/>
              </w:rPr>
              <w:t>urls</w:t>
            </w:r>
            <w:proofErr w:type="spellEnd"/>
            <w:r w:rsidR="00C14E95" w:rsidRPr="00767ABF">
              <w:rPr>
                <w:rFonts w:ascii="Arial" w:hAnsi="Arial" w:cs="Arial"/>
                <w:sz w:val="20"/>
                <w:szCs w:val="20"/>
              </w:rPr>
              <w:t xml:space="preserve"> and r</w:t>
            </w:r>
            <w:r w:rsidR="00782D76" w:rsidRPr="00767ABF">
              <w:rPr>
                <w:rFonts w:ascii="Arial" w:hAnsi="Arial" w:cs="Arial"/>
                <w:sz w:val="20"/>
                <w:szCs w:val="20"/>
              </w:rPr>
              <w:t xml:space="preserve">ole definitions and </w:t>
            </w:r>
            <w:r w:rsidR="00293AC3" w:rsidRPr="00767ABF">
              <w:rPr>
                <w:rFonts w:ascii="Arial" w:hAnsi="Arial" w:cs="Arial"/>
                <w:sz w:val="20"/>
                <w:szCs w:val="20"/>
              </w:rPr>
              <w:t>authentication mechanisms.</w:t>
            </w:r>
          </w:p>
          <w:p w14:paraId="44F03E7A" w14:textId="4F99B07A" w:rsidR="00F122E5" w:rsidRPr="00767ABF" w:rsidRDefault="00F122E5" w:rsidP="00F122E5">
            <w:pPr>
              <w:rPr>
                <w:rFonts w:ascii="Arial" w:hAnsi="Arial" w:cs="Arial"/>
                <w:sz w:val="20"/>
                <w:szCs w:val="20"/>
              </w:rPr>
            </w:pPr>
          </w:p>
          <w:p w14:paraId="56141036" w14:textId="5C675E8D" w:rsidR="00F122E5" w:rsidRDefault="00F122E5" w:rsidP="00F122E5">
            <w:pPr>
              <w:rPr>
                <w:rFonts w:ascii="Arial" w:hAnsi="Arial" w:cs="Arial"/>
                <w:sz w:val="20"/>
                <w:szCs w:val="20"/>
              </w:rPr>
            </w:pPr>
            <w:r w:rsidRPr="00767ABF">
              <w:rPr>
                <w:rFonts w:ascii="Arial" w:hAnsi="Arial" w:cs="Arial"/>
                <w:sz w:val="20"/>
                <w:szCs w:val="20"/>
              </w:rPr>
              <w:t>In the case of this</w:t>
            </w:r>
            <w:r w:rsidR="00FE3836" w:rsidRPr="00767ABF">
              <w:rPr>
                <w:rFonts w:ascii="Arial" w:hAnsi="Arial" w:cs="Arial"/>
                <w:sz w:val="20"/>
                <w:szCs w:val="20"/>
              </w:rPr>
              <w:t xml:space="preserve"> workshop we will use a single Cloud F</w:t>
            </w:r>
            <w:r w:rsidRPr="00767ABF">
              <w:rPr>
                <w:rFonts w:ascii="Arial" w:hAnsi="Arial" w:cs="Arial"/>
                <w:sz w:val="20"/>
                <w:szCs w:val="20"/>
              </w:rPr>
              <w:t xml:space="preserve">oundry account that will be shared across all participants.  The reason this isn’t a problem is because each participant will deploy into a unique space.  All the </w:t>
            </w:r>
            <w:r w:rsidR="002E3A1C" w:rsidRPr="00767ABF">
              <w:rPr>
                <w:rFonts w:ascii="Arial" w:hAnsi="Arial" w:cs="Arial"/>
                <w:sz w:val="20"/>
                <w:szCs w:val="20"/>
              </w:rPr>
              <w:t xml:space="preserve">isolation is provided by the HDI </w:t>
            </w:r>
            <w:r w:rsidR="00E131C8" w:rsidRPr="00767ABF">
              <w:rPr>
                <w:rFonts w:ascii="Arial" w:hAnsi="Arial" w:cs="Arial"/>
                <w:sz w:val="20"/>
                <w:szCs w:val="20"/>
              </w:rPr>
              <w:t xml:space="preserve">deploy </w:t>
            </w:r>
            <w:r w:rsidR="002E3A1C" w:rsidRPr="00767ABF">
              <w:rPr>
                <w:rFonts w:ascii="Arial" w:hAnsi="Arial" w:cs="Arial"/>
                <w:sz w:val="20"/>
                <w:szCs w:val="20"/>
              </w:rPr>
              <w:t>process.</w:t>
            </w:r>
            <w:r w:rsidR="00293AC3" w:rsidRPr="00767ABF">
              <w:rPr>
                <w:rFonts w:ascii="Arial" w:hAnsi="Arial" w:cs="Arial"/>
                <w:sz w:val="20"/>
                <w:szCs w:val="20"/>
              </w:rPr>
              <w:t xml:space="preserve">  However, there are a few things you will need to customize in order to avoid name collisions.</w:t>
            </w:r>
            <w:r w:rsidR="00381B8E">
              <w:rPr>
                <w:rFonts w:ascii="Arial" w:hAnsi="Arial" w:cs="Arial"/>
                <w:sz w:val="20"/>
                <w:szCs w:val="20"/>
              </w:rPr>
              <w:t xml:space="preserve">  We</w:t>
            </w:r>
            <w:r w:rsidR="001501A4" w:rsidRPr="00767ABF">
              <w:rPr>
                <w:rFonts w:ascii="Arial" w:hAnsi="Arial" w:cs="Arial"/>
                <w:sz w:val="20"/>
                <w:szCs w:val="20"/>
              </w:rPr>
              <w:t xml:space="preserve"> recommend that you replicate the workshop project on your own HANA Express system and adjust it to deploy with your own SAP Cloud Platform Cloud Foundry account</w:t>
            </w:r>
            <w:r w:rsidR="00E00400" w:rsidRPr="00767ABF">
              <w:rPr>
                <w:rFonts w:ascii="Arial" w:hAnsi="Arial" w:cs="Arial"/>
                <w:sz w:val="20"/>
                <w:szCs w:val="20"/>
              </w:rPr>
              <w:t xml:space="preserve"> when you get the opportunity</w:t>
            </w:r>
            <w:r w:rsidR="001501A4" w:rsidRPr="00767ABF">
              <w:rPr>
                <w:rFonts w:ascii="Arial" w:hAnsi="Arial" w:cs="Arial"/>
                <w:sz w:val="20"/>
                <w:szCs w:val="20"/>
              </w:rPr>
              <w:t>.</w:t>
            </w:r>
          </w:p>
          <w:p w14:paraId="04A33525" w14:textId="043A91D4" w:rsidR="00B7723A" w:rsidRDefault="00B7723A" w:rsidP="00F122E5">
            <w:pPr>
              <w:rPr>
                <w:rFonts w:ascii="Arial" w:hAnsi="Arial" w:cs="Arial"/>
                <w:sz w:val="20"/>
                <w:szCs w:val="20"/>
              </w:rPr>
            </w:pPr>
          </w:p>
          <w:p w14:paraId="55F92D22" w14:textId="6C0CB0F3" w:rsidR="00B7723A" w:rsidRPr="00767ABF" w:rsidRDefault="00B7723A" w:rsidP="00F122E5">
            <w:pPr>
              <w:rPr>
                <w:rFonts w:ascii="Arial" w:hAnsi="Arial" w:cs="Arial"/>
                <w:sz w:val="20"/>
                <w:szCs w:val="20"/>
              </w:rPr>
            </w:pPr>
            <w:r>
              <w:rPr>
                <w:rFonts w:ascii="Arial" w:hAnsi="Arial" w:cs="Arial"/>
                <w:noProof/>
                <w:sz w:val="20"/>
                <w:szCs w:val="20"/>
              </w:rPr>
              <w:t>Note:  In the following instructions, xx or XX has been replaced with a variable ${space} that will be resolved by the deployer as the current space name.  This resolved the name collisions issue just mentioned.</w:t>
            </w:r>
          </w:p>
          <w:p w14:paraId="332F8594" w14:textId="41243B15" w:rsidR="00654E38" w:rsidRPr="00767ABF" w:rsidRDefault="00654E38" w:rsidP="00F122E5">
            <w:pPr>
              <w:rPr>
                <w:rFonts w:ascii="Arial" w:hAnsi="Arial" w:cs="Arial"/>
                <w:sz w:val="20"/>
                <w:szCs w:val="20"/>
              </w:rPr>
            </w:pPr>
          </w:p>
          <w:p w14:paraId="61BD2BD2" w14:textId="7B836F71" w:rsidR="00BC4B9B" w:rsidRPr="00767ABF" w:rsidRDefault="00BC7281" w:rsidP="00F122E5">
            <w:pPr>
              <w:rPr>
                <w:rFonts w:ascii="Arial" w:hAnsi="Arial" w:cs="Arial"/>
                <w:sz w:val="20"/>
                <w:szCs w:val="20"/>
              </w:rPr>
            </w:pPr>
            <w:hyperlink r:id="rId149" w:history="1">
              <w:r w:rsidR="00BC4B9B" w:rsidRPr="00767ABF">
                <w:rPr>
                  <w:rStyle w:val="Hyperlink"/>
                  <w:rFonts w:ascii="Arial" w:hAnsi="Arial" w:cs="Arial"/>
                  <w:sz w:val="20"/>
                  <w:szCs w:val="20"/>
                </w:rPr>
                <w:t>https://www.sap.com/developer/topics/sap-hana-express.html</w:t>
              </w:r>
            </w:hyperlink>
          </w:p>
          <w:p w14:paraId="07421194" w14:textId="7C574074" w:rsidR="001D430E" w:rsidRPr="00767ABF" w:rsidRDefault="001D430E" w:rsidP="001D430E">
            <w:pPr>
              <w:rPr>
                <w:rFonts w:ascii="Arial" w:hAnsi="Arial" w:cs="Arial"/>
                <w:sz w:val="20"/>
                <w:szCs w:val="20"/>
              </w:rPr>
            </w:pPr>
          </w:p>
          <w:p w14:paraId="49FB9CBF" w14:textId="22404421" w:rsidR="001D430E" w:rsidRPr="00767ABF" w:rsidRDefault="00E00400" w:rsidP="001D430E">
            <w:pPr>
              <w:rPr>
                <w:rFonts w:ascii="Arial" w:hAnsi="Arial" w:cs="Arial"/>
                <w:szCs w:val="20"/>
                <w:rPrChange w:id="192" w:author="Lunde, Andrew" w:date="2018-08-02T16:59:00Z">
                  <w:rPr/>
                </w:rPrChange>
              </w:rPr>
            </w:pPr>
            <w:r w:rsidRPr="00767ABF">
              <w:rPr>
                <w:rFonts w:ascii="Arial" w:hAnsi="Arial" w:cs="Arial"/>
                <w:sz w:val="20"/>
                <w:szCs w:val="20"/>
              </w:rPr>
              <w:t>At the time this workshop was created, t</w:t>
            </w:r>
            <w:r w:rsidR="00C66363" w:rsidRPr="00767ABF">
              <w:rPr>
                <w:rFonts w:ascii="Arial" w:hAnsi="Arial" w:cs="Arial"/>
                <w:sz w:val="20"/>
                <w:szCs w:val="20"/>
              </w:rPr>
              <w:t xml:space="preserve">he HANA database </w:t>
            </w:r>
            <w:r w:rsidRPr="00767ABF">
              <w:rPr>
                <w:rFonts w:ascii="Arial" w:hAnsi="Arial" w:cs="Arial"/>
                <w:sz w:val="20"/>
                <w:szCs w:val="20"/>
              </w:rPr>
              <w:t>could</w:t>
            </w:r>
            <w:r w:rsidR="00C66363" w:rsidRPr="00767ABF">
              <w:rPr>
                <w:rFonts w:ascii="Arial" w:hAnsi="Arial" w:cs="Arial"/>
                <w:sz w:val="20"/>
                <w:szCs w:val="20"/>
              </w:rPr>
              <w:t xml:space="preserve"> be made available in SAP Cloud Platform Cloud Foundry in</w:t>
            </w:r>
            <w:r w:rsidR="00E95D17" w:rsidRPr="00767ABF">
              <w:rPr>
                <w:rFonts w:ascii="Arial" w:hAnsi="Arial" w:cs="Arial"/>
                <w:sz w:val="20"/>
                <w:szCs w:val="20"/>
              </w:rPr>
              <w:t xml:space="preserve"> one of</w:t>
            </w:r>
            <w:r w:rsidR="00C66363" w:rsidRPr="00767ABF">
              <w:rPr>
                <w:rFonts w:ascii="Arial" w:hAnsi="Arial" w:cs="Arial"/>
                <w:sz w:val="20"/>
                <w:szCs w:val="20"/>
              </w:rPr>
              <w:t xml:space="preserve"> two ways.  The account </w:t>
            </w:r>
            <w:r w:rsidR="00824900" w:rsidRPr="00767ABF">
              <w:rPr>
                <w:rFonts w:ascii="Arial" w:hAnsi="Arial" w:cs="Arial"/>
                <w:sz w:val="20"/>
                <w:szCs w:val="20"/>
              </w:rPr>
              <w:t>could</w:t>
            </w:r>
            <w:r w:rsidR="00C66363" w:rsidRPr="00767ABF">
              <w:rPr>
                <w:rFonts w:ascii="Arial" w:hAnsi="Arial" w:cs="Arial"/>
                <w:sz w:val="20"/>
                <w:szCs w:val="20"/>
              </w:rPr>
              <w:t xml:space="preserve"> be provisioned with </w:t>
            </w:r>
            <w:r w:rsidR="00E95D17" w:rsidRPr="00767ABF">
              <w:rPr>
                <w:rFonts w:ascii="Arial" w:hAnsi="Arial" w:cs="Arial"/>
                <w:sz w:val="20"/>
                <w:szCs w:val="20"/>
              </w:rPr>
              <w:t xml:space="preserve">a </w:t>
            </w:r>
            <w:r w:rsidR="00C66363" w:rsidRPr="00767ABF">
              <w:rPr>
                <w:rFonts w:ascii="Arial" w:hAnsi="Arial" w:cs="Arial"/>
                <w:sz w:val="20"/>
                <w:szCs w:val="20"/>
              </w:rPr>
              <w:t xml:space="preserve">HANA database instance or you as the account owner </w:t>
            </w:r>
            <w:r w:rsidR="00824900" w:rsidRPr="00767ABF">
              <w:rPr>
                <w:rFonts w:ascii="Arial" w:hAnsi="Arial" w:cs="Arial"/>
                <w:sz w:val="20"/>
                <w:szCs w:val="20"/>
              </w:rPr>
              <w:t>could</w:t>
            </w:r>
            <w:r w:rsidR="00C66363" w:rsidRPr="00767ABF">
              <w:rPr>
                <w:rFonts w:ascii="Arial" w:hAnsi="Arial" w:cs="Arial"/>
                <w:sz w:val="20"/>
                <w:szCs w:val="20"/>
              </w:rPr>
              <w:t xml:space="preserve"> </w:t>
            </w:r>
            <w:r w:rsidR="009D260D" w:rsidRPr="00767ABF">
              <w:rPr>
                <w:rFonts w:ascii="Arial" w:hAnsi="Arial" w:cs="Arial"/>
                <w:sz w:val="20"/>
                <w:szCs w:val="20"/>
              </w:rPr>
              <w:t>create a</w:t>
            </w:r>
            <w:r w:rsidR="00C66363" w:rsidRPr="00767ABF">
              <w:rPr>
                <w:rFonts w:ascii="Arial" w:hAnsi="Arial" w:cs="Arial"/>
                <w:sz w:val="20"/>
                <w:szCs w:val="20"/>
              </w:rPr>
              <w:t xml:space="preserve"> HANA as a Service(</w:t>
            </w:r>
            <w:proofErr w:type="spellStart"/>
            <w:r w:rsidR="00C66363" w:rsidRPr="00767ABF">
              <w:rPr>
                <w:rFonts w:ascii="Arial" w:hAnsi="Arial" w:cs="Arial"/>
                <w:sz w:val="20"/>
                <w:szCs w:val="20"/>
              </w:rPr>
              <w:t>HaaS</w:t>
            </w:r>
            <w:proofErr w:type="spellEnd"/>
            <w:r w:rsidR="00C66363" w:rsidRPr="00767ABF">
              <w:rPr>
                <w:rFonts w:ascii="Arial" w:hAnsi="Arial" w:cs="Arial"/>
                <w:sz w:val="20"/>
                <w:szCs w:val="20"/>
              </w:rPr>
              <w:t xml:space="preserve">) </w:t>
            </w:r>
            <w:r w:rsidR="009D260D" w:rsidRPr="00767ABF">
              <w:rPr>
                <w:rFonts w:ascii="Arial" w:hAnsi="Arial" w:cs="Arial"/>
                <w:sz w:val="20"/>
                <w:szCs w:val="20"/>
              </w:rPr>
              <w:t xml:space="preserve">instance </w:t>
            </w:r>
            <w:r w:rsidR="00C66363" w:rsidRPr="00767ABF">
              <w:rPr>
                <w:rFonts w:ascii="Arial" w:hAnsi="Arial" w:cs="Arial"/>
                <w:sz w:val="20"/>
                <w:szCs w:val="20"/>
              </w:rPr>
              <w:t>yourself</w:t>
            </w:r>
            <w:r w:rsidR="009D260D" w:rsidRPr="00767ABF">
              <w:rPr>
                <w:rFonts w:ascii="Arial" w:hAnsi="Arial" w:cs="Arial"/>
                <w:sz w:val="20"/>
                <w:szCs w:val="20"/>
              </w:rPr>
              <w:t>.  When you use provisioned HANA instances t</w:t>
            </w:r>
            <w:r w:rsidR="004A50A1" w:rsidRPr="00767ABF">
              <w:rPr>
                <w:rFonts w:ascii="Arial" w:hAnsi="Arial" w:cs="Arial"/>
                <w:sz w:val="20"/>
                <w:szCs w:val="20"/>
              </w:rPr>
              <w:t xml:space="preserve">he python libraries will work properly because </w:t>
            </w:r>
            <w:r w:rsidR="00EF42BD" w:rsidRPr="00767ABF">
              <w:rPr>
                <w:rFonts w:ascii="Arial" w:hAnsi="Arial" w:cs="Arial"/>
                <w:sz w:val="20"/>
                <w:szCs w:val="20"/>
              </w:rPr>
              <w:t>these instances</w:t>
            </w:r>
            <w:r w:rsidR="004A50A1" w:rsidRPr="00767ABF">
              <w:rPr>
                <w:rFonts w:ascii="Arial" w:hAnsi="Arial" w:cs="Arial"/>
                <w:sz w:val="20"/>
                <w:szCs w:val="20"/>
              </w:rPr>
              <w:t xml:space="preserve"> don’t require the connection to HANA to be encrypted.  However, w</w:t>
            </w:r>
            <w:r w:rsidR="009D260D" w:rsidRPr="00767ABF">
              <w:rPr>
                <w:rFonts w:ascii="Arial" w:hAnsi="Arial" w:cs="Arial"/>
                <w:sz w:val="20"/>
                <w:szCs w:val="20"/>
              </w:rPr>
              <w:t xml:space="preserve">hen you use </w:t>
            </w:r>
            <w:proofErr w:type="spellStart"/>
            <w:r w:rsidR="009D260D" w:rsidRPr="00767ABF">
              <w:rPr>
                <w:rFonts w:ascii="Arial" w:hAnsi="Arial" w:cs="Arial"/>
                <w:sz w:val="20"/>
                <w:szCs w:val="20"/>
              </w:rPr>
              <w:t>HaaS</w:t>
            </w:r>
            <w:proofErr w:type="spellEnd"/>
            <w:r w:rsidR="009D260D" w:rsidRPr="00767ABF">
              <w:rPr>
                <w:rFonts w:ascii="Arial" w:hAnsi="Arial" w:cs="Arial"/>
                <w:sz w:val="20"/>
                <w:szCs w:val="20"/>
              </w:rPr>
              <w:t xml:space="preserve"> created instances,</w:t>
            </w:r>
            <w:r w:rsidR="004A50A1" w:rsidRPr="00767ABF">
              <w:rPr>
                <w:rFonts w:ascii="Arial" w:hAnsi="Arial" w:cs="Arial"/>
                <w:sz w:val="20"/>
                <w:szCs w:val="20"/>
              </w:rPr>
              <w:t xml:space="preserve"> they are configured to require encrypted connections.  The python libraries provided as of this date don’t have the ability to </w:t>
            </w:r>
            <w:r w:rsidR="0003526A" w:rsidRPr="00767ABF">
              <w:rPr>
                <w:rFonts w:ascii="Arial" w:hAnsi="Arial" w:cs="Arial"/>
                <w:sz w:val="20"/>
                <w:szCs w:val="20"/>
              </w:rPr>
              <w:t>create</w:t>
            </w:r>
            <w:r w:rsidR="004A50A1" w:rsidRPr="00767ABF">
              <w:rPr>
                <w:rFonts w:ascii="Arial" w:hAnsi="Arial" w:cs="Arial"/>
                <w:sz w:val="20"/>
                <w:szCs w:val="20"/>
              </w:rPr>
              <w:t xml:space="preserve"> encrypted connections.</w:t>
            </w:r>
            <w:r w:rsidR="00E95D17" w:rsidRPr="00767ABF">
              <w:rPr>
                <w:rFonts w:ascii="Arial" w:hAnsi="Arial" w:cs="Arial"/>
                <w:sz w:val="20"/>
                <w:szCs w:val="20"/>
              </w:rPr>
              <w:t xml:space="preserve">  In </w:t>
            </w:r>
            <w:r w:rsidR="0003526A" w:rsidRPr="00767ABF">
              <w:rPr>
                <w:rFonts w:ascii="Arial" w:hAnsi="Arial" w:cs="Arial"/>
                <w:sz w:val="20"/>
                <w:szCs w:val="20"/>
              </w:rPr>
              <w:t>order to overcome this limitation a more updated python library must be used.</w:t>
            </w:r>
            <w:del w:id="193" w:author="Lunde, Andrew" w:date="2018-08-02T16:57:00Z">
              <w:r w:rsidR="008E414D" w:rsidRPr="00767ABF" w:rsidDel="00AD7043">
                <w:rPr>
                  <w:rFonts w:ascii="Arial" w:hAnsi="Arial" w:cs="Arial"/>
                  <w:sz w:val="20"/>
                  <w:szCs w:val="20"/>
                </w:rPr>
                <w:delText>In this first exercise, we will connect to the SAP Web IDE for SAP HANA, run the new project wizard, and then create a Node.js module. At the end of this exercise you will be able to connect to your server via web browser and see a Hello World message from your Node.js service.</w:delText>
              </w:r>
            </w:del>
          </w:p>
          <w:p w14:paraId="47FA520F" w14:textId="23D9C07D" w:rsidR="008E414D" w:rsidRPr="00767ABF" w:rsidRDefault="008E414D" w:rsidP="008E414D">
            <w:pPr>
              <w:pStyle w:val="Heading2"/>
              <w:rPr>
                <w:rFonts w:ascii="Arial" w:hAnsi="Arial" w:cs="Arial"/>
                <w:sz w:val="20"/>
                <w:szCs w:val="20"/>
              </w:rPr>
            </w:pPr>
            <w:bookmarkStart w:id="194" w:name="_Toc523398289"/>
            <w:r w:rsidRPr="00767ABF">
              <w:rPr>
                <w:rFonts w:ascii="Arial" w:hAnsi="Arial" w:cs="Arial"/>
                <w:sz w:val="20"/>
                <w:szCs w:val="20"/>
              </w:rPr>
              <w:t xml:space="preserve">Exercise 4.1: </w:t>
            </w:r>
            <w:r w:rsidR="00250DE5" w:rsidRPr="00767ABF">
              <w:rPr>
                <w:rFonts w:ascii="Arial" w:hAnsi="Arial" w:cs="Arial"/>
                <w:sz w:val="20"/>
                <w:szCs w:val="20"/>
              </w:rPr>
              <w:t>Build and Deploy</w:t>
            </w:r>
            <w:r w:rsidR="001D430E" w:rsidRPr="00767ABF">
              <w:rPr>
                <w:rFonts w:ascii="Arial" w:hAnsi="Arial" w:cs="Arial"/>
                <w:sz w:val="20"/>
                <w:szCs w:val="20"/>
              </w:rPr>
              <w:t xml:space="preserve"> to Cloud Foundry</w:t>
            </w:r>
            <w:bookmarkEnd w:id="194"/>
            <w:r w:rsidR="001D430E" w:rsidRPr="00767ABF" w:rsidDel="00AD7043">
              <w:rPr>
                <w:rFonts w:ascii="Arial" w:hAnsi="Arial" w:cs="Arial"/>
                <w:sz w:val="20"/>
                <w:szCs w:val="20"/>
              </w:rPr>
              <w:t xml:space="preserve"> </w:t>
            </w:r>
            <w:del w:id="195" w:author="Lunde, Andrew" w:date="2018-08-02T16:58:00Z">
              <w:r w:rsidRPr="00767ABF" w:rsidDel="00AD7043">
                <w:rPr>
                  <w:rFonts w:ascii="Arial" w:hAnsi="Arial" w:cs="Arial"/>
                  <w:sz w:val="20"/>
                  <w:szCs w:val="20"/>
                </w:rPr>
                <w:delText>Hello World</w:delText>
              </w:r>
            </w:del>
          </w:p>
          <w:p w14:paraId="78C022C6" w14:textId="2A084FCA" w:rsidR="008E414D" w:rsidRPr="00767ABF" w:rsidRDefault="008E414D">
            <w:pPr>
              <w:rPr>
                <w:rFonts w:cs="Arial"/>
                <w:szCs w:val="20"/>
              </w:rPr>
              <w:pPrChange w:id="196" w:author="Lunde, Andrew" w:date="2018-08-02T16:59:00Z">
                <w:pPr>
                  <w:pStyle w:val="020BulletIndent1"/>
                  <w:numPr>
                    <w:numId w:val="0"/>
                  </w:numPr>
                  <w:ind w:left="0" w:firstLine="0"/>
                </w:pPr>
              </w:pPrChange>
            </w:pPr>
          </w:p>
          <w:p w14:paraId="7E03083A" w14:textId="77777777" w:rsidR="008E414D" w:rsidRPr="00767ABF" w:rsidRDefault="008E414D" w:rsidP="008E414D">
            <w:pPr>
              <w:pStyle w:val="02BodyCopy"/>
              <w:rPr>
                <w:rFonts w:ascii="Arial" w:hAnsi="Arial" w:cs="Arial"/>
                <w:sz w:val="20"/>
                <w:lang w:val="en-US"/>
              </w:rPr>
            </w:pPr>
            <w:r w:rsidRPr="00767ABF">
              <w:rPr>
                <w:rFonts w:ascii="Arial" w:hAnsi="Arial" w:cs="Arial"/>
                <w:sz w:val="20"/>
              </w:rPr>
              <w:t>Return to the Putty console window.</w:t>
            </w:r>
            <w:r w:rsidRPr="00767ABF">
              <w:rPr>
                <w:rFonts w:ascii="Arial" w:hAnsi="Arial" w:cs="Arial"/>
                <w:sz w:val="20"/>
                <w:lang w:val="en-US"/>
              </w:rPr>
              <w:br/>
            </w:r>
          </w:p>
          <w:tbl>
            <w:tblPr>
              <w:tblStyle w:val="TableGrid"/>
              <w:tblW w:w="9974" w:type="dxa"/>
              <w:tblInd w:w="108" w:type="dxa"/>
              <w:tblLayout w:type="fixed"/>
              <w:tblLook w:val="04A0" w:firstRow="1" w:lastRow="0" w:firstColumn="1" w:lastColumn="0" w:noHBand="0" w:noVBand="1"/>
            </w:tblPr>
            <w:tblGrid>
              <w:gridCol w:w="3672"/>
              <w:gridCol w:w="6302"/>
            </w:tblGrid>
            <w:tr w:rsidR="008E414D" w:rsidRPr="00767ABF" w14:paraId="19AEF9B5" w14:textId="77777777" w:rsidTr="00F5228E">
              <w:trPr>
                <w:trHeight w:val="583"/>
              </w:trPr>
              <w:tc>
                <w:tcPr>
                  <w:tcW w:w="3672" w:type="dxa"/>
                  <w:tcBorders>
                    <w:top w:val="nil"/>
                    <w:left w:val="nil"/>
                    <w:bottom w:val="single" w:sz="18" w:space="0" w:color="auto"/>
                    <w:right w:val="single" w:sz="4" w:space="0" w:color="auto"/>
                  </w:tcBorders>
                  <w:shd w:val="clear" w:color="auto" w:fill="F0AB00"/>
                  <w:tcMar>
                    <w:top w:w="0" w:type="dxa"/>
                    <w:bottom w:w="0" w:type="dxa"/>
                  </w:tcMar>
                  <w:vAlign w:val="center"/>
                </w:tcPr>
                <w:p w14:paraId="555F947A" w14:textId="77777777" w:rsidR="008E414D" w:rsidRPr="00767ABF" w:rsidRDefault="008E414D" w:rsidP="008E414D">
                  <w:pPr>
                    <w:pStyle w:val="03TableHeadline"/>
                    <w:rPr>
                      <w:rFonts w:ascii="Arial" w:hAnsi="Arial" w:cs="Arial"/>
                      <w:sz w:val="20"/>
                      <w:szCs w:val="20"/>
                    </w:rPr>
                  </w:pPr>
                  <w:r w:rsidRPr="00767ABF">
                    <w:rPr>
                      <w:rFonts w:ascii="Arial" w:hAnsi="Arial" w:cs="Arial"/>
                      <w:sz w:val="20"/>
                      <w:szCs w:val="20"/>
                    </w:rPr>
                    <w:t>Explanation</w:t>
                  </w:r>
                </w:p>
              </w:tc>
              <w:tc>
                <w:tcPr>
                  <w:tcW w:w="6302" w:type="dxa"/>
                  <w:tcBorders>
                    <w:top w:val="nil"/>
                    <w:left w:val="single" w:sz="4" w:space="0" w:color="auto"/>
                    <w:bottom w:val="single" w:sz="18" w:space="0" w:color="auto"/>
                    <w:right w:val="nil"/>
                  </w:tcBorders>
                  <w:shd w:val="clear" w:color="auto" w:fill="F0AB00"/>
                  <w:tcMar>
                    <w:top w:w="0" w:type="dxa"/>
                    <w:bottom w:w="0" w:type="dxa"/>
                  </w:tcMar>
                  <w:vAlign w:val="center"/>
                </w:tcPr>
                <w:p w14:paraId="4ECFEC74" w14:textId="77777777" w:rsidR="008E414D" w:rsidRPr="00767ABF" w:rsidRDefault="008E414D" w:rsidP="008E414D">
                  <w:pPr>
                    <w:pStyle w:val="031TableSubheadline"/>
                    <w:rPr>
                      <w:rFonts w:ascii="Arial" w:hAnsi="Arial" w:cs="Arial"/>
                      <w:b/>
                      <w:sz w:val="20"/>
                      <w:szCs w:val="20"/>
                    </w:rPr>
                  </w:pPr>
                  <w:r w:rsidRPr="00767ABF">
                    <w:rPr>
                      <w:rFonts w:ascii="Arial" w:hAnsi="Arial" w:cs="Arial"/>
                      <w:b/>
                      <w:sz w:val="20"/>
                      <w:szCs w:val="20"/>
                    </w:rPr>
                    <w:t>Screenshot</w:t>
                  </w:r>
                </w:p>
              </w:tc>
            </w:tr>
            <w:tr w:rsidR="00D71D69" w:rsidRPr="00767ABF" w14:paraId="6B5349F4" w14:textId="77777777" w:rsidTr="00F5228E">
              <w:trPr>
                <w:trHeight w:val="1134"/>
              </w:trPr>
              <w:tc>
                <w:tcPr>
                  <w:tcW w:w="3672" w:type="dxa"/>
                  <w:tcBorders>
                    <w:left w:val="nil"/>
                    <w:bottom w:val="single" w:sz="4" w:space="0" w:color="auto"/>
                  </w:tcBorders>
                  <w:tcMar>
                    <w:top w:w="108" w:type="dxa"/>
                    <w:bottom w:w="108" w:type="dxa"/>
                  </w:tcMar>
                </w:tcPr>
                <w:p w14:paraId="16BC44A2" w14:textId="77777777" w:rsidR="00D71D69" w:rsidRPr="00767ABF" w:rsidRDefault="001C661E" w:rsidP="008E414D">
                  <w:pPr>
                    <w:pStyle w:val="032TableBodCcopy"/>
                    <w:numPr>
                      <w:ilvl w:val="0"/>
                      <w:numId w:val="57"/>
                    </w:numPr>
                    <w:rPr>
                      <w:rFonts w:ascii="Arial" w:hAnsi="Arial" w:cs="Arial"/>
                      <w:sz w:val="20"/>
                      <w:szCs w:val="20"/>
                    </w:rPr>
                  </w:pPr>
                  <w:r w:rsidRPr="00767ABF">
                    <w:rPr>
                      <w:rFonts w:ascii="Arial" w:hAnsi="Arial" w:cs="Arial"/>
                      <w:sz w:val="20"/>
                      <w:szCs w:val="20"/>
                    </w:rPr>
                    <w:t>Change into the python/vendor folder.</w:t>
                  </w:r>
                </w:p>
                <w:p w14:paraId="0C3BB511" w14:textId="77777777" w:rsidR="001C661E" w:rsidRPr="00767ABF" w:rsidRDefault="001C661E" w:rsidP="001C661E">
                  <w:pPr>
                    <w:pStyle w:val="032TableBodCcopy"/>
                    <w:rPr>
                      <w:rFonts w:ascii="Arial" w:hAnsi="Arial" w:cs="Arial"/>
                      <w:sz w:val="20"/>
                      <w:szCs w:val="20"/>
                    </w:rPr>
                  </w:pPr>
                </w:p>
                <w:p w14:paraId="3C03D7A5" w14:textId="3E8AED28" w:rsidR="001C661E" w:rsidRPr="00767ABF" w:rsidRDefault="001C661E" w:rsidP="001C661E">
                  <w:pPr>
                    <w:pStyle w:val="032TableBodCcopy"/>
                    <w:rPr>
                      <w:rFonts w:ascii="Arial" w:hAnsi="Arial" w:cs="Arial"/>
                      <w:b/>
                      <w:sz w:val="20"/>
                      <w:szCs w:val="20"/>
                    </w:rPr>
                  </w:pPr>
                  <w:r w:rsidRPr="00767ABF">
                    <w:rPr>
                      <w:rFonts w:ascii="Arial" w:hAnsi="Arial" w:cs="Arial"/>
                      <w:b/>
                      <w:sz w:val="20"/>
                      <w:szCs w:val="20"/>
                    </w:rPr>
                    <w:t>cd python/vendor</w:t>
                  </w:r>
                </w:p>
              </w:tc>
              <w:tc>
                <w:tcPr>
                  <w:tcW w:w="6302" w:type="dxa"/>
                  <w:tcBorders>
                    <w:bottom w:val="single" w:sz="4" w:space="0" w:color="auto"/>
                    <w:right w:val="nil"/>
                  </w:tcBorders>
                  <w:tcMar>
                    <w:top w:w="108" w:type="dxa"/>
                    <w:bottom w:w="108" w:type="dxa"/>
                  </w:tcMar>
                </w:tcPr>
                <w:p w14:paraId="7A74BBBD" w14:textId="3107DC68" w:rsidR="00D71D69" w:rsidRPr="00767ABF" w:rsidRDefault="0069348E" w:rsidP="008E414D">
                  <w:pPr>
                    <w:pStyle w:val="032TableBodCcopy"/>
                    <w:rPr>
                      <w:rFonts w:ascii="Arial" w:hAnsi="Arial" w:cs="Arial"/>
                      <w:noProof/>
                      <w:sz w:val="20"/>
                      <w:szCs w:val="20"/>
                    </w:rPr>
                  </w:pPr>
                  <w:r w:rsidRPr="00767ABF">
                    <w:rPr>
                      <w:rFonts w:ascii="Arial" w:hAnsi="Arial" w:cs="Arial"/>
                      <w:noProof/>
                      <w:sz w:val="20"/>
                      <w:szCs w:val="20"/>
                    </w:rPr>
                    <w:drawing>
                      <wp:inline distT="0" distB="0" distL="0" distR="0" wp14:anchorId="159F4A8A" wp14:editId="1AFB51EC">
                        <wp:extent cx="3864610" cy="252095"/>
                        <wp:effectExtent l="0" t="0" r="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864610" cy="252095"/>
                                </a:xfrm>
                                <a:prstGeom prst="rect">
                                  <a:avLst/>
                                </a:prstGeom>
                              </pic:spPr>
                            </pic:pic>
                          </a:graphicData>
                        </a:graphic>
                      </wp:inline>
                    </w:drawing>
                  </w:r>
                </w:p>
              </w:tc>
            </w:tr>
            <w:tr w:rsidR="000370AB" w:rsidRPr="00767ABF" w14:paraId="63013842" w14:textId="77777777" w:rsidTr="00F5228E">
              <w:trPr>
                <w:trHeight w:val="1134"/>
              </w:trPr>
              <w:tc>
                <w:tcPr>
                  <w:tcW w:w="3672" w:type="dxa"/>
                  <w:tcBorders>
                    <w:left w:val="nil"/>
                    <w:bottom w:val="single" w:sz="4" w:space="0" w:color="auto"/>
                  </w:tcBorders>
                  <w:tcMar>
                    <w:top w:w="108" w:type="dxa"/>
                    <w:bottom w:w="108" w:type="dxa"/>
                  </w:tcMar>
                </w:tcPr>
                <w:p w14:paraId="11D63661" w14:textId="77777777" w:rsidR="000370AB" w:rsidRPr="00767ABF" w:rsidRDefault="000370AB" w:rsidP="008E414D">
                  <w:pPr>
                    <w:pStyle w:val="032TableBodCcopy"/>
                    <w:numPr>
                      <w:ilvl w:val="0"/>
                      <w:numId w:val="57"/>
                    </w:numPr>
                    <w:rPr>
                      <w:rFonts w:ascii="Arial" w:hAnsi="Arial" w:cs="Arial"/>
                      <w:sz w:val="20"/>
                      <w:szCs w:val="20"/>
                    </w:rPr>
                  </w:pPr>
                  <w:r w:rsidRPr="00767ABF">
                    <w:rPr>
                      <w:rFonts w:ascii="Arial" w:hAnsi="Arial" w:cs="Arial"/>
                      <w:sz w:val="20"/>
                      <w:szCs w:val="20"/>
                    </w:rPr>
                    <w:lastRenderedPageBreak/>
                    <w:t>List the library package files.</w:t>
                  </w:r>
                </w:p>
                <w:p w14:paraId="73730893" w14:textId="77777777" w:rsidR="000370AB" w:rsidRPr="00767ABF" w:rsidRDefault="000370AB" w:rsidP="000370AB">
                  <w:pPr>
                    <w:pStyle w:val="032TableBodCcopy"/>
                    <w:rPr>
                      <w:rFonts w:ascii="Arial" w:hAnsi="Arial" w:cs="Arial"/>
                      <w:sz w:val="20"/>
                      <w:szCs w:val="20"/>
                    </w:rPr>
                  </w:pPr>
                </w:p>
                <w:p w14:paraId="2CC950EB" w14:textId="3D6F1E86" w:rsidR="000370AB" w:rsidRPr="00767ABF" w:rsidRDefault="000370AB" w:rsidP="000370AB">
                  <w:pPr>
                    <w:pStyle w:val="032TableBodCcopy"/>
                    <w:rPr>
                      <w:rFonts w:ascii="Arial" w:hAnsi="Arial" w:cs="Arial"/>
                      <w:b/>
                      <w:sz w:val="20"/>
                      <w:szCs w:val="20"/>
                    </w:rPr>
                  </w:pPr>
                  <w:r w:rsidRPr="00767ABF">
                    <w:rPr>
                      <w:rFonts w:ascii="Arial" w:hAnsi="Arial" w:cs="Arial"/>
                      <w:b/>
                      <w:sz w:val="20"/>
                      <w:szCs w:val="20"/>
                    </w:rPr>
                    <w:t>ls -l</w:t>
                  </w:r>
                </w:p>
                <w:p w14:paraId="15794597" w14:textId="77777777" w:rsidR="000370AB" w:rsidRPr="00767ABF" w:rsidRDefault="000370AB" w:rsidP="000370AB">
                  <w:pPr>
                    <w:pStyle w:val="032TableBodCcopy"/>
                    <w:rPr>
                      <w:rFonts w:ascii="Arial" w:hAnsi="Arial" w:cs="Arial"/>
                      <w:sz w:val="20"/>
                      <w:szCs w:val="20"/>
                    </w:rPr>
                  </w:pPr>
                </w:p>
                <w:p w14:paraId="05726B9B" w14:textId="3E0A5723" w:rsidR="000370AB" w:rsidRPr="00767ABF" w:rsidRDefault="000370AB" w:rsidP="000370AB">
                  <w:pPr>
                    <w:pStyle w:val="032TableBodCcopy"/>
                    <w:rPr>
                      <w:rFonts w:ascii="Arial" w:hAnsi="Arial" w:cs="Arial"/>
                      <w:sz w:val="20"/>
                      <w:szCs w:val="20"/>
                    </w:rPr>
                  </w:pPr>
                  <w:r w:rsidRPr="00767ABF">
                    <w:rPr>
                      <w:rFonts w:ascii="Arial" w:hAnsi="Arial" w:cs="Arial"/>
                      <w:sz w:val="20"/>
                      <w:szCs w:val="20"/>
                    </w:rPr>
                    <w:t xml:space="preserve">Notice the </w:t>
                  </w:r>
                  <w:proofErr w:type="spellStart"/>
                  <w:r w:rsidRPr="00767ABF">
                    <w:rPr>
                      <w:rFonts w:ascii="Arial" w:hAnsi="Arial" w:cs="Arial"/>
                      <w:sz w:val="20"/>
                      <w:szCs w:val="20"/>
                    </w:rPr>
                    <w:t>hdblci</w:t>
                  </w:r>
                  <w:proofErr w:type="spellEnd"/>
                  <w:r w:rsidRPr="00767ABF">
                    <w:rPr>
                      <w:rFonts w:ascii="Arial" w:hAnsi="Arial" w:cs="Arial"/>
                      <w:sz w:val="20"/>
                      <w:szCs w:val="20"/>
                    </w:rPr>
                    <w:t>-...</w:t>
                  </w:r>
                  <w:proofErr w:type="spellStart"/>
                  <w:r w:rsidRPr="00767ABF">
                    <w:rPr>
                      <w:rFonts w:ascii="Arial" w:hAnsi="Arial" w:cs="Arial"/>
                      <w:sz w:val="20"/>
                      <w:szCs w:val="20"/>
                    </w:rPr>
                    <w:t>whl</w:t>
                  </w:r>
                  <w:proofErr w:type="spellEnd"/>
                  <w:r w:rsidRPr="00767ABF">
                    <w:rPr>
                      <w:rFonts w:ascii="Arial" w:hAnsi="Arial" w:cs="Arial"/>
                      <w:sz w:val="20"/>
                      <w:szCs w:val="20"/>
                    </w:rPr>
                    <w:t xml:space="preserve"> file is version 2.3.14</w:t>
                  </w:r>
                </w:p>
              </w:tc>
              <w:tc>
                <w:tcPr>
                  <w:tcW w:w="6302" w:type="dxa"/>
                  <w:tcBorders>
                    <w:bottom w:val="single" w:sz="4" w:space="0" w:color="auto"/>
                    <w:right w:val="nil"/>
                  </w:tcBorders>
                  <w:tcMar>
                    <w:top w:w="108" w:type="dxa"/>
                    <w:bottom w:w="108" w:type="dxa"/>
                  </w:tcMar>
                </w:tcPr>
                <w:p w14:paraId="1196D8A0" w14:textId="484D6ACA" w:rsidR="000370AB" w:rsidRPr="00767ABF" w:rsidRDefault="009B7D57" w:rsidP="008E414D">
                  <w:pPr>
                    <w:pStyle w:val="032TableBodCcopy"/>
                    <w:rPr>
                      <w:rFonts w:ascii="Arial" w:hAnsi="Arial" w:cs="Arial"/>
                      <w:noProof/>
                      <w:sz w:val="20"/>
                      <w:szCs w:val="20"/>
                    </w:rPr>
                  </w:pPr>
                  <w:r w:rsidRPr="00767ABF">
                    <w:rPr>
                      <w:rFonts w:ascii="Arial" w:hAnsi="Arial" w:cs="Arial"/>
                      <w:noProof/>
                      <w:sz w:val="20"/>
                      <w:szCs w:val="20"/>
                    </w:rPr>
                    <w:drawing>
                      <wp:inline distT="0" distB="0" distL="0" distR="0" wp14:anchorId="5D06A8B7" wp14:editId="63834C72">
                        <wp:extent cx="3864610" cy="1838960"/>
                        <wp:effectExtent l="0" t="0" r="0"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864610" cy="1838960"/>
                                </a:xfrm>
                                <a:prstGeom prst="rect">
                                  <a:avLst/>
                                </a:prstGeom>
                              </pic:spPr>
                            </pic:pic>
                          </a:graphicData>
                        </a:graphic>
                      </wp:inline>
                    </w:drawing>
                  </w:r>
                </w:p>
              </w:tc>
            </w:tr>
            <w:tr w:rsidR="009B7D57" w:rsidRPr="00767ABF" w14:paraId="672F2668" w14:textId="77777777" w:rsidTr="00F5228E">
              <w:trPr>
                <w:trHeight w:val="1134"/>
              </w:trPr>
              <w:tc>
                <w:tcPr>
                  <w:tcW w:w="3672" w:type="dxa"/>
                  <w:tcBorders>
                    <w:left w:val="nil"/>
                    <w:bottom w:val="single" w:sz="4" w:space="0" w:color="auto"/>
                  </w:tcBorders>
                  <w:tcMar>
                    <w:top w:w="108" w:type="dxa"/>
                    <w:bottom w:w="108" w:type="dxa"/>
                  </w:tcMar>
                </w:tcPr>
                <w:p w14:paraId="702BD3D1" w14:textId="77777777" w:rsidR="009B7D57" w:rsidRPr="00767ABF" w:rsidRDefault="009B7D57" w:rsidP="008E414D">
                  <w:pPr>
                    <w:pStyle w:val="032TableBodCcopy"/>
                    <w:numPr>
                      <w:ilvl w:val="0"/>
                      <w:numId w:val="57"/>
                    </w:numPr>
                    <w:rPr>
                      <w:rFonts w:ascii="Arial" w:hAnsi="Arial" w:cs="Arial"/>
                      <w:sz w:val="20"/>
                      <w:szCs w:val="20"/>
                    </w:rPr>
                  </w:pPr>
                  <w:r w:rsidRPr="00767ABF">
                    <w:rPr>
                      <w:rFonts w:ascii="Arial" w:hAnsi="Arial" w:cs="Arial"/>
                      <w:sz w:val="20"/>
                      <w:szCs w:val="20"/>
                    </w:rPr>
                    <w:t>Delete this file.</w:t>
                  </w:r>
                </w:p>
                <w:p w14:paraId="64E9A260" w14:textId="77777777" w:rsidR="00D25249" w:rsidRPr="00767ABF" w:rsidRDefault="00D25249" w:rsidP="00D25249">
                  <w:pPr>
                    <w:pStyle w:val="032TableBodCcopy"/>
                    <w:rPr>
                      <w:rFonts w:ascii="Arial" w:hAnsi="Arial" w:cs="Arial"/>
                      <w:sz w:val="20"/>
                      <w:szCs w:val="20"/>
                    </w:rPr>
                  </w:pPr>
                </w:p>
                <w:p w14:paraId="700FFE21" w14:textId="2FB2651A" w:rsidR="00D25249" w:rsidRPr="00767ABF" w:rsidRDefault="00D25249" w:rsidP="00D25249">
                  <w:pPr>
                    <w:pStyle w:val="032TableBodCcopy"/>
                    <w:rPr>
                      <w:rFonts w:ascii="Arial" w:hAnsi="Arial" w:cs="Arial"/>
                      <w:b/>
                      <w:sz w:val="20"/>
                      <w:szCs w:val="20"/>
                    </w:rPr>
                  </w:pPr>
                  <w:proofErr w:type="spellStart"/>
                  <w:r w:rsidRPr="00767ABF">
                    <w:rPr>
                      <w:rFonts w:ascii="Arial" w:hAnsi="Arial" w:cs="Arial"/>
                      <w:b/>
                      <w:sz w:val="20"/>
                      <w:szCs w:val="20"/>
                    </w:rPr>
                    <w:t>rm</w:t>
                  </w:r>
                  <w:proofErr w:type="spellEnd"/>
                  <w:r w:rsidRPr="00767ABF">
                    <w:rPr>
                      <w:rFonts w:ascii="Arial" w:hAnsi="Arial" w:cs="Arial"/>
                      <w:b/>
                      <w:sz w:val="20"/>
                      <w:szCs w:val="20"/>
                    </w:rPr>
                    <w:t xml:space="preserve"> -f hdbcli-2.3.14-cp36-cp36m-linux_x86_64.whl</w:t>
                  </w:r>
                </w:p>
              </w:tc>
              <w:tc>
                <w:tcPr>
                  <w:tcW w:w="6302" w:type="dxa"/>
                  <w:tcBorders>
                    <w:bottom w:val="single" w:sz="4" w:space="0" w:color="auto"/>
                    <w:right w:val="nil"/>
                  </w:tcBorders>
                  <w:tcMar>
                    <w:top w:w="108" w:type="dxa"/>
                    <w:bottom w:w="108" w:type="dxa"/>
                  </w:tcMar>
                </w:tcPr>
                <w:p w14:paraId="3095356B" w14:textId="5D78894E" w:rsidR="009B7D57" w:rsidRPr="00767ABF" w:rsidRDefault="000D0E7A" w:rsidP="008E414D">
                  <w:pPr>
                    <w:pStyle w:val="032TableBodCcopy"/>
                    <w:rPr>
                      <w:rFonts w:ascii="Arial" w:hAnsi="Arial" w:cs="Arial"/>
                      <w:noProof/>
                      <w:sz w:val="20"/>
                      <w:szCs w:val="20"/>
                    </w:rPr>
                  </w:pPr>
                  <w:r w:rsidRPr="00767ABF">
                    <w:rPr>
                      <w:rFonts w:ascii="Arial" w:hAnsi="Arial" w:cs="Arial"/>
                      <w:noProof/>
                      <w:sz w:val="20"/>
                      <w:szCs w:val="20"/>
                    </w:rPr>
                    <w:drawing>
                      <wp:inline distT="0" distB="0" distL="0" distR="0" wp14:anchorId="5621ED14" wp14:editId="6E90F04E">
                        <wp:extent cx="3263900" cy="3048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263900" cy="304800"/>
                                </a:xfrm>
                                <a:prstGeom prst="rect">
                                  <a:avLst/>
                                </a:prstGeom>
                              </pic:spPr>
                            </pic:pic>
                          </a:graphicData>
                        </a:graphic>
                      </wp:inline>
                    </w:drawing>
                  </w:r>
                </w:p>
              </w:tc>
            </w:tr>
            <w:tr w:rsidR="00E95148" w:rsidRPr="00767ABF" w14:paraId="423E6362" w14:textId="77777777" w:rsidTr="00F5228E">
              <w:trPr>
                <w:trHeight w:val="1134"/>
              </w:trPr>
              <w:tc>
                <w:tcPr>
                  <w:tcW w:w="3672" w:type="dxa"/>
                  <w:tcBorders>
                    <w:left w:val="nil"/>
                    <w:bottom w:val="single" w:sz="4" w:space="0" w:color="auto"/>
                  </w:tcBorders>
                  <w:tcMar>
                    <w:top w:w="108" w:type="dxa"/>
                    <w:bottom w:w="108" w:type="dxa"/>
                  </w:tcMar>
                </w:tcPr>
                <w:p w14:paraId="6349424B" w14:textId="77777777" w:rsidR="00E95148" w:rsidRPr="00767ABF" w:rsidRDefault="00E95148" w:rsidP="008E414D">
                  <w:pPr>
                    <w:pStyle w:val="032TableBodCcopy"/>
                    <w:numPr>
                      <w:ilvl w:val="0"/>
                      <w:numId w:val="57"/>
                    </w:numPr>
                    <w:rPr>
                      <w:rFonts w:ascii="Arial" w:hAnsi="Arial" w:cs="Arial"/>
                      <w:sz w:val="20"/>
                      <w:szCs w:val="20"/>
                    </w:rPr>
                  </w:pPr>
                  <w:r w:rsidRPr="00767ABF">
                    <w:rPr>
                      <w:rFonts w:ascii="Arial" w:hAnsi="Arial" w:cs="Arial"/>
                      <w:sz w:val="20"/>
                      <w:szCs w:val="20"/>
                    </w:rPr>
                    <w:t>Copy the newer python lib file from the update folder to the current folder.</w:t>
                  </w:r>
                </w:p>
                <w:p w14:paraId="4F0BE411" w14:textId="77777777" w:rsidR="00E95148" w:rsidRPr="00767ABF" w:rsidRDefault="00E95148" w:rsidP="00E95148">
                  <w:pPr>
                    <w:pStyle w:val="032TableBodCcopy"/>
                    <w:rPr>
                      <w:rFonts w:ascii="Arial" w:hAnsi="Arial" w:cs="Arial"/>
                      <w:sz w:val="20"/>
                      <w:szCs w:val="20"/>
                    </w:rPr>
                  </w:pPr>
                </w:p>
                <w:p w14:paraId="318B308C" w14:textId="77777777" w:rsidR="00E95148" w:rsidRDefault="00203171" w:rsidP="00E95148">
                  <w:pPr>
                    <w:pStyle w:val="032TableBodCcopy"/>
                    <w:rPr>
                      <w:rFonts w:ascii="Arial" w:hAnsi="Arial" w:cs="Arial"/>
                      <w:b/>
                      <w:sz w:val="20"/>
                      <w:szCs w:val="20"/>
                    </w:rPr>
                  </w:pPr>
                  <w:proofErr w:type="spellStart"/>
                  <w:r w:rsidRPr="00767ABF">
                    <w:rPr>
                      <w:rFonts w:ascii="Arial" w:hAnsi="Arial" w:cs="Arial"/>
                      <w:b/>
                      <w:sz w:val="20"/>
                      <w:szCs w:val="20"/>
                    </w:rPr>
                    <w:t>cp</w:t>
                  </w:r>
                  <w:proofErr w:type="spellEnd"/>
                  <w:r w:rsidRPr="00767ABF">
                    <w:rPr>
                      <w:rFonts w:ascii="Arial" w:hAnsi="Arial" w:cs="Arial"/>
                      <w:b/>
                      <w:sz w:val="20"/>
                      <w:szCs w:val="20"/>
                    </w:rPr>
                    <w:t xml:space="preserve"> ../../update/hdbcli-2.3.112.tar.gz .</w:t>
                  </w:r>
                </w:p>
                <w:p w14:paraId="714F7EFA" w14:textId="77777777" w:rsidR="009E0042" w:rsidRDefault="009E0042" w:rsidP="00E95148">
                  <w:pPr>
                    <w:pStyle w:val="032TableBodCcopy"/>
                    <w:rPr>
                      <w:rFonts w:ascii="Arial" w:hAnsi="Arial" w:cs="Arial"/>
                      <w:b/>
                      <w:sz w:val="20"/>
                      <w:szCs w:val="20"/>
                    </w:rPr>
                  </w:pPr>
                </w:p>
                <w:p w14:paraId="08333BE6" w14:textId="01064A85" w:rsidR="009E0042" w:rsidRPr="009E0042" w:rsidRDefault="009E0042" w:rsidP="00E95148">
                  <w:pPr>
                    <w:pStyle w:val="032TableBodCcopy"/>
                    <w:rPr>
                      <w:rFonts w:ascii="Arial" w:hAnsi="Arial" w:cs="Arial"/>
                      <w:sz w:val="20"/>
                      <w:szCs w:val="20"/>
                    </w:rPr>
                  </w:pPr>
                  <w:r>
                    <w:rPr>
                      <w:rFonts w:ascii="Arial" w:hAnsi="Arial" w:cs="Arial"/>
                      <w:sz w:val="20"/>
                      <w:szCs w:val="20"/>
                    </w:rPr>
                    <w:t>Don't worry that the new file has an extension of tar.gz instead of .</w:t>
                  </w:r>
                  <w:proofErr w:type="spellStart"/>
                  <w:r>
                    <w:rPr>
                      <w:rFonts w:ascii="Arial" w:hAnsi="Arial" w:cs="Arial"/>
                      <w:sz w:val="20"/>
                      <w:szCs w:val="20"/>
                    </w:rPr>
                    <w:t>whl</w:t>
                  </w:r>
                  <w:proofErr w:type="spellEnd"/>
                  <w:r>
                    <w:rPr>
                      <w:rFonts w:ascii="Arial" w:hAnsi="Arial" w:cs="Arial"/>
                      <w:sz w:val="20"/>
                      <w:szCs w:val="20"/>
                    </w:rPr>
                    <w:t>, both variations are allowed.</w:t>
                  </w:r>
                </w:p>
              </w:tc>
              <w:tc>
                <w:tcPr>
                  <w:tcW w:w="6302" w:type="dxa"/>
                  <w:tcBorders>
                    <w:bottom w:val="single" w:sz="4" w:space="0" w:color="auto"/>
                    <w:right w:val="nil"/>
                  </w:tcBorders>
                  <w:tcMar>
                    <w:top w:w="108" w:type="dxa"/>
                    <w:bottom w:w="108" w:type="dxa"/>
                  </w:tcMar>
                </w:tcPr>
                <w:p w14:paraId="308D929D" w14:textId="13D7AD0C" w:rsidR="00E95148" w:rsidRPr="00767ABF" w:rsidRDefault="00E95148" w:rsidP="008E414D">
                  <w:pPr>
                    <w:pStyle w:val="032TableBodCcopy"/>
                    <w:rPr>
                      <w:rFonts w:ascii="Arial" w:hAnsi="Arial" w:cs="Arial"/>
                      <w:noProof/>
                      <w:sz w:val="20"/>
                      <w:szCs w:val="20"/>
                    </w:rPr>
                  </w:pPr>
                  <w:r w:rsidRPr="00767ABF">
                    <w:rPr>
                      <w:rFonts w:ascii="Arial" w:hAnsi="Arial" w:cs="Arial"/>
                      <w:noProof/>
                      <w:sz w:val="20"/>
                      <w:szCs w:val="20"/>
                    </w:rPr>
                    <w:drawing>
                      <wp:inline distT="0" distB="0" distL="0" distR="0" wp14:anchorId="541651CA" wp14:editId="774CA791">
                        <wp:extent cx="2806700" cy="2540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806700" cy="254000"/>
                                </a:xfrm>
                                <a:prstGeom prst="rect">
                                  <a:avLst/>
                                </a:prstGeom>
                              </pic:spPr>
                            </pic:pic>
                          </a:graphicData>
                        </a:graphic>
                      </wp:inline>
                    </w:drawing>
                  </w:r>
                </w:p>
              </w:tc>
            </w:tr>
            <w:tr w:rsidR="00130BCE" w:rsidRPr="00767ABF" w14:paraId="6FAB119B" w14:textId="77777777" w:rsidTr="00F5228E">
              <w:trPr>
                <w:trHeight w:val="1134"/>
              </w:trPr>
              <w:tc>
                <w:tcPr>
                  <w:tcW w:w="3672" w:type="dxa"/>
                  <w:tcBorders>
                    <w:left w:val="nil"/>
                    <w:bottom w:val="single" w:sz="4" w:space="0" w:color="auto"/>
                  </w:tcBorders>
                  <w:tcMar>
                    <w:top w:w="108" w:type="dxa"/>
                    <w:bottom w:w="108" w:type="dxa"/>
                  </w:tcMar>
                </w:tcPr>
                <w:p w14:paraId="46848905" w14:textId="77777777" w:rsidR="00130BCE" w:rsidRPr="00767ABF" w:rsidRDefault="00130BCE" w:rsidP="008E414D">
                  <w:pPr>
                    <w:pStyle w:val="032TableBodCcopy"/>
                    <w:numPr>
                      <w:ilvl w:val="0"/>
                      <w:numId w:val="57"/>
                    </w:numPr>
                    <w:rPr>
                      <w:rFonts w:ascii="Arial" w:hAnsi="Arial" w:cs="Arial"/>
                      <w:sz w:val="20"/>
                      <w:szCs w:val="20"/>
                    </w:rPr>
                  </w:pPr>
                  <w:r w:rsidRPr="00767ABF">
                    <w:rPr>
                      <w:rFonts w:ascii="Arial" w:hAnsi="Arial" w:cs="Arial"/>
                      <w:sz w:val="20"/>
                      <w:szCs w:val="20"/>
                    </w:rPr>
                    <w:t>Verify that the 2.3.112 version is available and the 2.3.14 version is deleted.</w:t>
                  </w:r>
                </w:p>
                <w:p w14:paraId="614C0CD9" w14:textId="77777777" w:rsidR="00130BCE" w:rsidRPr="00767ABF" w:rsidRDefault="00130BCE" w:rsidP="00130BCE">
                  <w:pPr>
                    <w:pStyle w:val="032TableBodCcopy"/>
                    <w:rPr>
                      <w:rFonts w:ascii="Arial" w:hAnsi="Arial" w:cs="Arial"/>
                      <w:sz w:val="20"/>
                      <w:szCs w:val="20"/>
                    </w:rPr>
                  </w:pPr>
                </w:p>
                <w:p w14:paraId="1CBE0EA9" w14:textId="70CC1FF8" w:rsidR="00130BCE" w:rsidRPr="009E0042" w:rsidRDefault="009E0042" w:rsidP="00130BCE">
                  <w:pPr>
                    <w:pStyle w:val="032TableBodCcopy"/>
                    <w:rPr>
                      <w:rFonts w:ascii="Arial" w:hAnsi="Arial" w:cs="Arial"/>
                      <w:b/>
                      <w:sz w:val="20"/>
                      <w:szCs w:val="20"/>
                    </w:rPr>
                  </w:pPr>
                  <w:r w:rsidRPr="009E0042">
                    <w:rPr>
                      <w:rFonts w:ascii="Arial" w:hAnsi="Arial" w:cs="Arial"/>
                      <w:b/>
                      <w:sz w:val="20"/>
                      <w:szCs w:val="20"/>
                    </w:rPr>
                    <w:t>ls -l</w:t>
                  </w:r>
                </w:p>
              </w:tc>
              <w:tc>
                <w:tcPr>
                  <w:tcW w:w="6302" w:type="dxa"/>
                  <w:tcBorders>
                    <w:bottom w:val="single" w:sz="4" w:space="0" w:color="auto"/>
                    <w:right w:val="nil"/>
                  </w:tcBorders>
                  <w:tcMar>
                    <w:top w:w="108" w:type="dxa"/>
                    <w:bottom w:w="108" w:type="dxa"/>
                  </w:tcMar>
                </w:tcPr>
                <w:p w14:paraId="424517B3" w14:textId="27367622" w:rsidR="00130BCE" w:rsidRPr="00767ABF" w:rsidRDefault="002C5CEF" w:rsidP="008E414D">
                  <w:pPr>
                    <w:pStyle w:val="032TableBodCcopy"/>
                    <w:rPr>
                      <w:rFonts w:ascii="Arial" w:hAnsi="Arial" w:cs="Arial"/>
                      <w:noProof/>
                      <w:sz w:val="20"/>
                      <w:szCs w:val="20"/>
                    </w:rPr>
                  </w:pPr>
                  <w:r w:rsidRPr="00767ABF">
                    <w:rPr>
                      <w:rFonts w:ascii="Arial" w:hAnsi="Arial" w:cs="Arial"/>
                      <w:noProof/>
                      <w:sz w:val="20"/>
                      <w:szCs w:val="20"/>
                    </w:rPr>
                    <w:drawing>
                      <wp:inline distT="0" distB="0" distL="0" distR="0" wp14:anchorId="6F5EB1EB" wp14:editId="1EDC6DB9">
                        <wp:extent cx="3864610" cy="1906905"/>
                        <wp:effectExtent l="0" t="0" r="0" b="0"/>
                        <wp:docPr id="2249" name="Picture 2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864610" cy="1906905"/>
                                </a:xfrm>
                                <a:prstGeom prst="rect">
                                  <a:avLst/>
                                </a:prstGeom>
                              </pic:spPr>
                            </pic:pic>
                          </a:graphicData>
                        </a:graphic>
                      </wp:inline>
                    </w:drawing>
                  </w:r>
                </w:p>
              </w:tc>
            </w:tr>
            <w:tr w:rsidR="00845837" w:rsidRPr="00767ABF" w14:paraId="086FED88" w14:textId="77777777" w:rsidTr="00F5228E">
              <w:trPr>
                <w:trHeight w:val="1134"/>
              </w:trPr>
              <w:tc>
                <w:tcPr>
                  <w:tcW w:w="3672" w:type="dxa"/>
                  <w:tcBorders>
                    <w:left w:val="nil"/>
                    <w:bottom w:val="single" w:sz="4" w:space="0" w:color="auto"/>
                  </w:tcBorders>
                  <w:tcMar>
                    <w:top w:w="108" w:type="dxa"/>
                    <w:bottom w:w="108" w:type="dxa"/>
                  </w:tcMar>
                </w:tcPr>
                <w:p w14:paraId="14730ED0" w14:textId="77777777" w:rsidR="00845837" w:rsidRPr="00767ABF" w:rsidRDefault="00933D27" w:rsidP="008E414D">
                  <w:pPr>
                    <w:pStyle w:val="032TableBodCcopy"/>
                    <w:numPr>
                      <w:ilvl w:val="0"/>
                      <w:numId w:val="57"/>
                    </w:numPr>
                    <w:rPr>
                      <w:rFonts w:ascii="Arial" w:hAnsi="Arial" w:cs="Arial"/>
                      <w:sz w:val="20"/>
                      <w:szCs w:val="20"/>
                    </w:rPr>
                  </w:pPr>
                  <w:r w:rsidRPr="00767ABF">
                    <w:rPr>
                      <w:rFonts w:ascii="Arial" w:hAnsi="Arial" w:cs="Arial"/>
                      <w:sz w:val="20"/>
                      <w:szCs w:val="20"/>
                    </w:rPr>
                    <w:t>Change back to the project folder.</w:t>
                  </w:r>
                </w:p>
                <w:p w14:paraId="7125B6E3" w14:textId="77777777" w:rsidR="00933D27" w:rsidRPr="00767ABF" w:rsidRDefault="00933D27" w:rsidP="00933D27">
                  <w:pPr>
                    <w:pStyle w:val="032TableBodCcopy"/>
                    <w:rPr>
                      <w:rFonts w:ascii="Arial" w:hAnsi="Arial" w:cs="Arial"/>
                      <w:sz w:val="20"/>
                      <w:szCs w:val="20"/>
                    </w:rPr>
                  </w:pPr>
                </w:p>
                <w:p w14:paraId="03FFA5BD" w14:textId="3A239BF6" w:rsidR="00933D27" w:rsidRPr="00767ABF" w:rsidRDefault="00933D27" w:rsidP="00933D27">
                  <w:pPr>
                    <w:pStyle w:val="032TableBodCcopy"/>
                    <w:rPr>
                      <w:rFonts w:ascii="Arial" w:hAnsi="Arial" w:cs="Arial"/>
                      <w:b/>
                      <w:sz w:val="20"/>
                      <w:szCs w:val="20"/>
                    </w:rPr>
                  </w:pPr>
                  <w:r w:rsidRPr="00767ABF">
                    <w:rPr>
                      <w:rFonts w:ascii="Arial" w:hAnsi="Arial" w:cs="Arial"/>
                      <w:b/>
                      <w:sz w:val="20"/>
                      <w:szCs w:val="20"/>
                    </w:rPr>
                    <w:t>cd ../..</w:t>
                  </w:r>
                </w:p>
              </w:tc>
              <w:tc>
                <w:tcPr>
                  <w:tcW w:w="6302" w:type="dxa"/>
                  <w:tcBorders>
                    <w:bottom w:val="single" w:sz="4" w:space="0" w:color="auto"/>
                    <w:right w:val="nil"/>
                  </w:tcBorders>
                  <w:tcMar>
                    <w:top w:w="108" w:type="dxa"/>
                    <w:bottom w:w="108" w:type="dxa"/>
                  </w:tcMar>
                </w:tcPr>
                <w:p w14:paraId="0185E35C" w14:textId="27F38430" w:rsidR="00845837" w:rsidRPr="00767ABF" w:rsidRDefault="00092CB8" w:rsidP="008E414D">
                  <w:pPr>
                    <w:pStyle w:val="032TableBodCcopy"/>
                    <w:rPr>
                      <w:rFonts w:ascii="Arial" w:hAnsi="Arial" w:cs="Arial"/>
                      <w:noProof/>
                      <w:sz w:val="20"/>
                      <w:szCs w:val="20"/>
                    </w:rPr>
                  </w:pPr>
                  <w:r w:rsidRPr="00767ABF">
                    <w:rPr>
                      <w:rFonts w:ascii="Arial" w:hAnsi="Arial" w:cs="Arial"/>
                      <w:noProof/>
                      <w:sz w:val="20"/>
                      <w:szCs w:val="20"/>
                    </w:rPr>
                    <w:drawing>
                      <wp:inline distT="0" distB="0" distL="0" distR="0" wp14:anchorId="4422DDEF" wp14:editId="08A8F205">
                        <wp:extent cx="3864610" cy="196215"/>
                        <wp:effectExtent l="0" t="0" r="0" b="0"/>
                        <wp:docPr id="2256" name="Picture 2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864610" cy="196215"/>
                                </a:xfrm>
                                <a:prstGeom prst="rect">
                                  <a:avLst/>
                                </a:prstGeom>
                              </pic:spPr>
                            </pic:pic>
                          </a:graphicData>
                        </a:graphic>
                      </wp:inline>
                    </w:drawing>
                  </w:r>
                </w:p>
              </w:tc>
            </w:tr>
            <w:tr w:rsidR="008F320F" w:rsidRPr="00767ABF" w14:paraId="5A49D498" w14:textId="77777777" w:rsidTr="00F5228E">
              <w:trPr>
                <w:trHeight w:val="1134"/>
              </w:trPr>
              <w:tc>
                <w:tcPr>
                  <w:tcW w:w="3672" w:type="dxa"/>
                  <w:tcBorders>
                    <w:left w:val="nil"/>
                    <w:bottom w:val="single" w:sz="4" w:space="0" w:color="auto"/>
                  </w:tcBorders>
                  <w:tcMar>
                    <w:top w:w="108" w:type="dxa"/>
                    <w:bottom w:w="108" w:type="dxa"/>
                  </w:tcMar>
                </w:tcPr>
                <w:p w14:paraId="73D5F895" w14:textId="77777777" w:rsidR="008F320F" w:rsidRPr="00767ABF" w:rsidRDefault="00B16F7C" w:rsidP="008E414D">
                  <w:pPr>
                    <w:pStyle w:val="032TableBodCcopy"/>
                    <w:numPr>
                      <w:ilvl w:val="0"/>
                      <w:numId w:val="57"/>
                    </w:numPr>
                    <w:rPr>
                      <w:rFonts w:ascii="Arial" w:hAnsi="Arial" w:cs="Arial"/>
                      <w:sz w:val="20"/>
                      <w:szCs w:val="20"/>
                    </w:rPr>
                  </w:pPr>
                  <w:r w:rsidRPr="00767ABF">
                    <w:rPr>
                      <w:rFonts w:ascii="Arial" w:hAnsi="Arial" w:cs="Arial"/>
                      <w:sz w:val="20"/>
                      <w:szCs w:val="20"/>
                    </w:rPr>
                    <w:lastRenderedPageBreak/>
                    <w:t>Run the MTA command again but this time specify that the output is targeted to Cloud Foundry.</w:t>
                  </w:r>
                </w:p>
                <w:p w14:paraId="28454D37" w14:textId="77777777" w:rsidR="00B16F7C" w:rsidRPr="00767ABF" w:rsidRDefault="00B16F7C" w:rsidP="00B16F7C">
                  <w:pPr>
                    <w:pStyle w:val="032TableBodCcopy"/>
                    <w:rPr>
                      <w:rFonts w:ascii="Arial" w:hAnsi="Arial" w:cs="Arial"/>
                      <w:sz w:val="20"/>
                      <w:szCs w:val="20"/>
                    </w:rPr>
                  </w:pPr>
                </w:p>
                <w:p w14:paraId="05AFF6C0" w14:textId="6BAC3130" w:rsidR="00B16F7C" w:rsidRPr="00767ABF" w:rsidRDefault="00B16F7C" w:rsidP="00B16F7C">
                  <w:pPr>
                    <w:rPr>
                      <w:rFonts w:ascii="Arial" w:hAnsi="Arial" w:cs="Arial"/>
                      <w:b/>
                      <w:sz w:val="20"/>
                      <w:szCs w:val="20"/>
                    </w:rPr>
                  </w:pPr>
                  <w:proofErr w:type="spellStart"/>
                  <w:r w:rsidRPr="00767ABF">
                    <w:rPr>
                      <w:rFonts w:ascii="Arial" w:hAnsi="Arial" w:cs="Arial"/>
                      <w:b/>
                      <w:color w:val="000000"/>
                      <w:sz w:val="20"/>
                      <w:szCs w:val="20"/>
                    </w:rPr>
                    <w:t>mta</w:t>
                  </w:r>
                  <w:proofErr w:type="spellEnd"/>
                  <w:r w:rsidRPr="00767ABF">
                    <w:rPr>
                      <w:rFonts w:ascii="Arial" w:hAnsi="Arial" w:cs="Arial"/>
                      <w:b/>
                      <w:color w:val="000000"/>
                      <w:sz w:val="20"/>
                      <w:szCs w:val="20"/>
                    </w:rPr>
                    <w:t xml:space="preserve"> --build-target CF --</w:t>
                  </w:r>
                  <w:proofErr w:type="spellStart"/>
                  <w:r w:rsidRPr="00767ABF">
                    <w:rPr>
                      <w:rFonts w:ascii="Arial" w:hAnsi="Arial" w:cs="Arial"/>
                      <w:b/>
                      <w:color w:val="000000"/>
                      <w:sz w:val="20"/>
                      <w:szCs w:val="20"/>
                    </w:rPr>
                    <w:t>mtar</w:t>
                  </w:r>
                  <w:proofErr w:type="spellEnd"/>
                  <w:r w:rsidRPr="00767ABF">
                    <w:rPr>
                      <w:rFonts w:ascii="Arial" w:hAnsi="Arial" w:cs="Arial"/>
                      <w:b/>
                      <w:color w:val="000000"/>
                      <w:sz w:val="20"/>
                      <w:szCs w:val="20"/>
                    </w:rPr>
                    <w:t xml:space="preserve"> target/dat368_cf.mtar build</w:t>
                  </w:r>
                </w:p>
                <w:p w14:paraId="2F91924F" w14:textId="72AE6AD4" w:rsidR="00B16F7C" w:rsidRPr="00767ABF" w:rsidRDefault="00B16F7C" w:rsidP="00B16F7C">
                  <w:pPr>
                    <w:pStyle w:val="032TableBodCcopy"/>
                    <w:rPr>
                      <w:rFonts w:ascii="Arial" w:hAnsi="Arial" w:cs="Arial"/>
                      <w:sz w:val="20"/>
                      <w:szCs w:val="20"/>
                    </w:rPr>
                  </w:pPr>
                </w:p>
              </w:tc>
              <w:tc>
                <w:tcPr>
                  <w:tcW w:w="6302" w:type="dxa"/>
                  <w:tcBorders>
                    <w:bottom w:val="single" w:sz="4" w:space="0" w:color="auto"/>
                    <w:right w:val="nil"/>
                  </w:tcBorders>
                  <w:tcMar>
                    <w:top w:w="108" w:type="dxa"/>
                    <w:bottom w:w="108" w:type="dxa"/>
                  </w:tcMar>
                </w:tcPr>
                <w:p w14:paraId="7EA6A661" w14:textId="745B6184" w:rsidR="008F320F" w:rsidRPr="00767ABF" w:rsidRDefault="00275FB9" w:rsidP="008E414D">
                  <w:pPr>
                    <w:pStyle w:val="032TableBodCcopy"/>
                    <w:rPr>
                      <w:rFonts w:ascii="Arial" w:hAnsi="Arial" w:cs="Arial"/>
                      <w:noProof/>
                      <w:sz w:val="20"/>
                      <w:szCs w:val="20"/>
                    </w:rPr>
                  </w:pPr>
                  <w:r w:rsidRPr="00767ABF">
                    <w:rPr>
                      <w:rFonts w:ascii="Arial" w:hAnsi="Arial" w:cs="Arial"/>
                      <w:noProof/>
                      <w:sz w:val="20"/>
                      <w:szCs w:val="20"/>
                    </w:rPr>
                    <w:drawing>
                      <wp:inline distT="0" distB="0" distL="0" distR="0" wp14:anchorId="70B9083A" wp14:editId="057D7BE8">
                        <wp:extent cx="3864610" cy="447675"/>
                        <wp:effectExtent l="0" t="0" r="0" b="0"/>
                        <wp:docPr id="2259" name="Picture 2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864610" cy="447675"/>
                                </a:xfrm>
                                <a:prstGeom prst="rect">
                                  <a:avLst/>
                                </a:prstGeom>
                              </pic:spPr>
                            </pic:pic>
                          </a:graphicData>
                        </a:graphic>
                      </wp:inline>
                    </w:drawing>
                  </w:r>
                </w:p>
              </w:tc>
            </w:tr>
            <w:tr w:rsidR="008F320F" w:rsidRPr="00767ABF" w14:paraId="1F589B4F" w14:textId="77777777" w:rsidTr="00F5228E">
              <w:trPr>
                <w:trHeight w:val="1134"/>
              </w:trPr>
              <w:tc>
                <w:tcPr>
                  <w:tcW w:w="3672" w:type="dxa"/>
                  <w:tcBorders>
                    <w:left w:val="nil"/>
                    <w:bottom w:val="single" w:sz="4" w:space="0" w:color="auto"/>
                  </w:tcBorders>
                  <w:tcMar>
                    <w:top w:w="108" w:type="dxa"/>
                    <w:bottom w:w="108" w:type="dxa"/>
                  </w:tcMar>
                </w:tcPr>
                <w:p w14:paraId="2412962E" w14:textId="72FD5BCF" w:rsidR="008F320F" w:rsidRPr="00767ABF" w:rsidRDefault="004A204A" w:rsidP="008E414D">
                  <w:pPr>
                    <w:pStyle w:val="032TableBodCcopy"/>
                    <w:numPr>
                      <w:ilvl w:val="0"/>
                      <w:numId w:val="57"/>
                    </w:numPr>
                    <w:rPr>
                      <w:rFonts w:ascii="Arial" w:hAnsi="Arial" w:cs="Arial"/>
                      <w:sz w:val="20"/>
                      <w:szCs w:val="20"/>
                    </w:rPr>
                  </w:pPr>
                  <w:r w:rsidRPr="00767ABF">
                    <w:rPr>
                      <w:rFonts w:ascii="Arial" w:hAnsi="Arial" w:cs="Arial"/>
                      <w:sz w:val="20"/>
                      <w:szCs w:val="20"/>
                    </w:rPr>
                    <w:t xml:space="preserve">See that there are now 2 </w:t>
                  </w:r>
                  <w:proofErr w:type="spellStart"/>
                  <w:r w:rsidRPr="00767ABF">
                    <w:rPr>
                      <w:rFonts w:ascii="Arial" w:hAnsi="Arial" w:cs="Arial"/>
                      <w:sz w:val="20"/>
                      <w:szCs w:val="20"/>
                    </w:rPr>
                    <w:t>mtar</w:t>
                  </w:r>
                  <w:proofErr w:type="spellEnd"/>
                  <w:r w:rsidRPr="00767ABF">
                    <w:rPr>
                      <w:rFonts w:ascii="Arial" w:hAnsi="Arial" w:cs="Arial"/>
                      <w:sz w:val="20"/>
                      <w:szCs w:val="20"/>
                    </w:rPr>
                    <w:t xml:space="preserve"> files in the ta</w:t>
                  </w:r>
                  <w:r w:rsidR="000F6911" w:rsidRPr="00767ABF">
                    <w:rPr>
                      <w:rFonts w:ascii="Arial" w:hAnsi="Arial" w:cs="Arial"/>
                      <w:sz w:val="20"/>
                      <w:szCs w:val="20"/>
                    </w:rPr>
                    <w:t>r</w:t>
                  </w:r>
                  <w:r w:rsidRPr="00767ABF">
                    <w:rPr>
                      <w:rFonts w:ascii="Arial" w:hAnsi="Arial" w:cs="Arial"/>
                      <w:sz w:val="20"/>
                      <w:szCs w:val="20"/>
                    </w:rPr>
                    <w:t>get folder.</w:t>
                  </w:r>
                </w:p>
                <w:p w14:paraId="4F853C32" w14:textId="77777777" w:rsidR="000F6911" w:rsidRPr="00767ABF" w:rsidRDefault="000F6911" w:rsidP="000F6911">
                  <w:pPr>
                    <w:pStyle w:val="032TableBodCcopy"/>
                    <w:rPr>
                      <w:rFonts w:ascii="Arial" w:hAnsi="Arial" w:cs="Arial"/>
                      <w:sz w:val="20"/>
                      <w:szCs w:val="20"/>
                    </w:rPr>
                  </w:pPr>
                </w:p>
                <w:p w14:paraId="10F172A4" w14:textId="3AB5FED1" w:rsidR="000F6911" w:rsidRPr="00767ABF" w:rsidRDefault="000F6911" w:rsidP="000F6911">
                  <w:pPr>
                    <w:pStyle w:val="032TableBodCcopy"/>
                    <w:rPr>
                      <w:rFonts w:ascii="Arial" w:hAnsi="Arial" w:cs="Arial"/>
                      <w:b/>
                      <w:sz w:val="20"/>
                      <w:szCs w:val="20"/>
                    </w:rPr>
                  </w:pPr>
                  <w:r w:rsidRPr="00767ABF">
                    <w:rPr>
                      <w:rFonts w:ascii="Arial" w:hAnsi="Arial" w:cs="Arial"/>
                      <w:b/>
                      <w:sz w:val="20"/>
                      <w:szCs w:val="20"/>
                    </w:rPr>
                    <w:t>ls -l target</w:t>
                  </w:r>
                </w:p>
              </w:tc>
              <w:tc>
                <w:tcPr>
                  <w:tcW w:w="6302" w:type="dxa"/>
                  <w:tcBorders>
                    <w:bottom w:val="single" w:sz="4" w:space="0" w:color="auto"/>
                    <w:right w:val="nil"/>
                  </w:tcBorders>
                  <w:tcMar>
                    <w:top w:w="108" w:type="dxa"/>
                    <w:bottom w:w="108" w:type="dxa"/>
                  </w:tcMar>
                </w:tcPr>
                <w:p w14:paraId="19C7C18A" w14:textId="2BCB327B" w:rsidR="008F320F" w:rsidRPr="00767ABF" w:rsidRDefault="000F6911" w:rsidP="008E414D">
                  <w:pPr>
                    <w:pStyle w:val="032TableBodCcopy"/>
                    <w:rPr>
                      <w:rFonts w:ascii="Arial" w:hAnsi="Arial" w:cs="Arial"/>
                      <w:noProof/>
                      <w:sz w:val="20"/>
                      <w:szCs w:val="20"/>
                    </w:rPr>
                  </w:pPr>
                  <w:r w:rsidRPr="00767ABF">
                    <w:rPr>
                      <w:rFonts w:ascii="Arial" w:hAnsi="Arial" w:cs="Arial"/>
                      <w:noProof/>
                      <w:sz w:val="20"/>
                      <w:szCs w:val="20"/>
                    </w:rPr>
                    <w:drawing>
                      <wp:inline distT="0" distB="0" distL="0" distR="0" wp14:anchorId="2D5C54DB" wp14:editId="4A300F11">
                        <wp:extent cx="3864610" cy="639445"/>
                        <wp:effectExtent l="0" t="0" r="0" b="0"/>
                        <wp:docPr id="2260" name="Picture 2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864610" cy="639445"/>
                                </a:xfrm>
                                <a:prstGeom prst="rect">
                                  <a:avLst/>
                                </a:prstGeom>
                              </pic:spPr>
                            </pic:pic>
                          </a:graphicData>
                        </a:graphic>
                      </wp:inline>
                    </w:drawing>
                  </w:r>
                </w:p>
              </w:tc>
            </w:tr>
            <w:tr w:rsidR="00B0457F" w:rsidRPr="00767ABF" w14:paraId="36230F65" w14:textId="77777777" w:rsidTr="00F5228E">
              <w:trPr>
                <w:trHeight w:val="1134"/>
              </w:trPr>
              <w:tc>
                <w:tcPr>
                  <w:tcW w:w="3672" w:type="dxa"/>
                  <w:tcBorders>
                    <w:left w:val="nil"/>
                    <w:bottom w:val="single" w:sz="4" w:space="0" w:color="auto"/>
                  </w:tcBorders>
                  <w:tcMar>
                    <w:top w:w="108" w:type="dxa"/>
                    <w:bottom w:w="108" w:type="dxa"/>
                  </w:tcMar>
                </w:tcPr>
                <w:p w14:paraId="0DE5822B" w14:textId="76BF5D88" w:rsidR="001311D3" w:rsidRPr="00767ABF" w:rsidRDefault="00684DF5" w:rsidP="009F7C98">
                  <w:pPr>
                    <w:pStyle w:val="032TableBodCcopy"/>
                    <w:numPr>
                      <w:ilvl w:val="0"/>
                      <w:numId w:val="57"/>
                    </w:numPr>
                    <w:rPr>
                      <w:rFonts w:ascii="Arial" w:hAnsi="Arial" w:cs="Arial"/>
                      <w:sz w:val="20"/>
                      <w:szCs w:val="20"/>
                    </w:rPr>
                  </w:pPr>
                  <w:r w:rsidRPr="00767ABF">
                    <w:rPr>
                      <w:rFonts w:ascii="Arial" w:hAnsi="Arial" w:cs="Arial"/>
                      <w:sz w:val="20"/>
                      <w:szCs w:val="20"/>
                    </w:rPr>
                    <w:t>Connect to the US</w:t>
                  </w:r>
                  <w:r w:rsidR="001311D3" w:rsidRPr="00767ABF">
                    <w:rPr>
                      <w:rFonts w:ascii="Arial" w:hAnsi="Arial" w:cs="Arial"/>
                      <w:sz w:val="20"/>
                      <w:szCs w:val="20"/>
                    </w:rPr>
                    <w:t>10 Cloud Foundry landscape.</w:t>
                  </w:r>
                </w:p>
                <w:p w14:paraId="3F0EEA76" w14:textId="77777777" w:rsidR="00B0457F" w:rsidRPr="00767ABF" w:rsidRDefault="00B0457F" w:rsidP="001311D3">
                  <w:pPr>
                    <w:pStyle w:val="032TableBodCcopy"/>
                    <w:ind w:left="540"/>
                    <w:rPr>
                      <w:rFonts w:ascii="Arial" w:hAnsi="Arial" w:cs="Arial"/>
                      <w:sz w:val="20"/>
                      <w:szCs w:val="20"/>
                    </w:rPr>
                  </w:pPr>
                </w:p>
                <w:p w14:paraId="4629765F" w14:textId="5876A04B" w:rsidR="001311D3" w:rsidRPr="00767ABF" w:rsidRDefault="001311D3" w:rsidP="001311D3">
                  <w:pPr>
                    <w:pStyle w:val="032TableBodCcopy"/>
                    <w:rPr>
                      <w:rFonts w:ascii="Arial" w:hAnsi="Arial" w:cs="Arial"/>
                      <w:b/>
                      <w:sz w:val="20"/>
                      <w:szCs w:val="20"/>
                    </w:rPr>
                  </w:pPr>
                  <w:proofErr w:type="spellStart"/>
                  <w:r w:rsidRPr="00767ABF">
                    <w:rPr>
                      <w:rFonts w:ascii="Arial" w:hAnsi="Arial" w:cs="Arial"/>
                      <w:b/>
                      <w:sz w:val="20"/>
                      <w:szCs w:val="20"/>
                    </w:rPr>
                    <w:t>cf</w:t>
                  </w:r>
                  <w:proofErr w:type="spellEnd"/>
                  <w:r w:rsidRPr="00767ABF">
                    <w:rPr>
                      <w:rFonts w:ascii="Arial" w:hAnsi="Arial" w:cs="Arial"/>
                      <w:b/>
                      <w:sz w:val="20"/>
                      <w:szCs w:val="20"/>
                    </w:rPr>
                    <w:t xml:space="preserve"> </w:t>
                  </w:r>
                  <w:proofErr w:type="spellStart"/>
                  <w:r w:rsidRPr="00767ABF">
                    <w:rPr>
                      <w:rFonts w:ascii="Arial" w:hAnsi="Arial" w:cs="Arial"/>
                      <w:b/>
                      <w:sz w:val="20"/>
                      <w:szCs w:val="20"/>
                    </w:rPr>
                    <w:t>api</w:t>
                  </w:r>
                  <w:proofErr w:type="spellEnd"/>
                  <w:r w:rsidR="00684DF5" w:rsidRPr="00767ABF">
                    <w:rPr>
                      <w:rFonts w:ascii="Arial" w:hAnsi="Arial" w:cs="Arial"/>
                      <w:b/>
                      <w:sz w:val="20"/>
                      <w:szCs w:val="20"/>
                    </w:rPr>
                    <w:t xml:space="preserve"> https://api.cf.us</w:t>
                  </w:r>
                  <w:r w:rsidRPr="00767ABF">
                    <w:rPr>
                      <w:rFonts w:ascii="Arial" w:hAnsi="Arial" w:cs="Arial"/>
                      <w:b/>
                      <w:sz w:val="20"/>
                      <w:szCs w:val="20"/>
                    </w:rPr>
                    <w:t>10.hana.ondemand.com</w:t>
                  </w:r>
                </w:p>
              </w:tc>
              <w:tc>
                <w:tcPr>
                  <w:tcW w:w="6302" w:type="dxa"/>
                  <w:tcBorders>
                    <w:bottom w:val="single" w:sz="4" w:space="0" w:color="auto"/>
                    <w:right w:val="nil"/>
                  </w:tcBorders>
                  <w:tcMar>
                    <w:top w:w="108" w:type="dxa"/>
                    <w:bottom w:w="108" w:type="dxa"/>
                  </w:tcMar>
                </w:tcPr>
                <w:p w14:paraId="3FAEF613" w14:textId="00643F2D" w:rsidR="00B0457F" w:rsidRPr="00767ABF" w:rsidRDefault="001366E8" w:rsidP="008E414D">
                  <w:pPr>
                    <w:pStyle w:val="032TableBodCcopy"/>
                    <w:rPr>
                      <w:rFonts w:ascii="Arial" w:hAnsi="Arial" w:cs="Arial"/>
                      <w:noProof/>
                      <w:sz w:val="20"/>
                      <w:szCs w:val="20"/>
                    </w:rPr>
                  </w:pPr>
                  <w:r w:rsidRPr="00767ABF">
                    <w:rPr>
                      <w:rFonts w:ascii="Arial" w:hAnsi="Arial" w:cs="Arial"/>
                      <w:noProof/>
                      <w:sz w:val="20"/>
                      <w:szCs w:val="20"/>
                    </w:rPr>
                    <w:drawing>
                      <wp:inline distT="0" distB="0" distL="0" distR="0" wp14:anchorId="20D8586C" wp14:editId="26C4EE1F">
                        <wp:extent cx="3864610" cy="648335"/>
                        <wp:effectExtent l="0" t="0" r="0" b="0"/>
                        <wp:docPr id="2261" name="Picture 2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864610" cy="648335"/>
                                </a:xfrm>
                                <a:prstGeom prst="rect">
                                  <a:avLst/>
                                </a:prstGeom>
                              </pic:spPr>
                            </pic:pic>
                          </a:graphicData>
                        </a:graphic>
                      </wp:inline>
                    </w:drawing>
                  </w:r>
                </w:p>
              </w:tc>
            </w:tr>
            <w:tr w:rsidR="005B23DB" w:rsidRPr="00767ABF" w14:paraId="38867012" w14:textId="77777777" w:rsidTr="00F5228E">
              <w:trPr>
                <w:trHeight w:val="1134"/>
              </w:trPr>
              <w:tc>
                <w:tcPr>
                  <w:tcW w:w="3672" w:type="dxa"/>
                  <w:tcBorders>
                    <w:left w:val="nil"/>
                    <w:bottom w:val="single" w:sz="4" w:space="0" w:color="auto"/>
                  </w:tcBorders>
                  <w:tcMar>
                    <w:top w:w="108" w:type="dxa"/>
                    <w:bottom w:w="108" w:type="dxa"/>
                  </w:tcMar>
                </w:tcPr>
                <w:p w14:paraId="64211ABE" w14:textId="4826B379" w:rsidR="005B23DB" w:rsidRPr="00767ABF" w:rsidRDefault="001366E8" w:rsidP="009F7C98">
                  <w:pPr>
                    <w:pStyle w:val="032TableBodCcopy"/>
                    <w:numPr>
                      <w:ilvl w:val="0"/>
                      <w:numId w:val="57"/>
                    </w:numPr>
                    <w:rPr>
                      <w:rFonts w:ascii="Arial" w:hAnsi="Arial" w:cs="Arial"/>
                      <w:sz w:val="20"/>
                      <w:szCs w:val="20"/>
                    </w:rPr>
                  </w:pPr>
                  <w:r w:rsidRPr="00767ABF">
                    <w:rPr>
                      <w:rFonts w:ascii="Arial" w:hAnsi="Arial" w:cs="Arial"/>
                      <w:sz w:val="20"/>
                      <w:szCs w:val="20"/>
                    </w:rPr>
                    <w:t>Log in as this user.</w:t>
                  </w:r>
                </w:p>
                <w:p w14:paraId="0FBFF277" w14:textId="51C579F9" w:rsidR="00D028E8" w:rsidRPr="00767ABF" w:rsidRDefault="00D028E8" w:rsidP="00D028E8">
                  <w:pPr>
                    <w:pStyle w:val="032TableBodCcopy"/>
                    <w:rPr>
                      <w:rFonts w:ascii="Arial" w:hAnsi="Arial" w:cs="Arial"/>
                      <w:sz w:val="20"/>
                      <w:szCs w:val="20"/>
                    </w:rPr>
                  </w:pPr>
                </w:p>
                <w:p w14:paraId="1FE52EE2" w14:textId="0EC0244E" w:rsidR="00D028E8" w:rsidRPr="00767ABF" w:rsidRDefault="00D028E8" w:rsidP="00D028E8">
                  <w:pPr>
                    <w:pStyle w:val="032TableBodCcopy"/>
                    <w:rPr>
                      <w:rFonts w:ascii="Arial" w:hAnsi="Arial" w:cs="Arial"/>
                      <w:sz w:val="20"/>
                      <w:szCs w:val="20"/>
                    </w:rPr>
                  </w:pPr>
                  <w:r w:rsidRPr="00767ABF">
                    <w:rPr>
                      <w:rFonts w:ascii="Arial" w:hAnsi="Arial" w:cs="Arial"/>
                      <w:sz w:val="20"/>
                      <w:szCs w:val="20"/>
                    </w:rPr>
                    <w:t xml:space="preserve">User: </w:t>
                  </w:r>
                  <w:r w:rsidRPr="00767ABF">
                    <w:rPr>
                      <w:rFonts w:ascii="Arial" w:hAnsi="Arial" w:cs="Arial"/>
                      <w:b/>
                      <w:sz w:val="20"/>
                      <w:szCs w:val="20"/>
                    </w:rPr>
                    <w:t>primaryuser01@gmail.com</w:t>
                  </w:r>
                </w:p>
                <w:p w14:paraId="0C1F02A5" w14:textId="739BCF2C" w:rsidR="00D028E8" w:rsidRPr="00767ABF" w:rsidRDefault="00D028E8" w:rsidP="00D028E8">
                  <w:pPr>
                    <w:pStyle w:val="032TableBodCcopy"/>
                    <w:rPr>
                      <w:rFonts w:ascii="Arial" w:hAnsi="Arial" w:cs="Arial"/>
                      <w:sz w:val="20"/>
                      <w:szCs w:val="20"/>
                    </w:rPr>
                  </w:pPr>
                  <w:r w:rsidRPr="00767ABF">
                    <w:rPr>
                      <w:rFonts w:ascii="Arial" w:hAnsi="Arial" w:cs="Arial"/>
                      <w:sz w:val="20"/>
                      <w:szCs w:val="20"/>
                    </w:rPr>
                    <w:t xml:space="preserve">Password: </w:t>
                  </w:r>
                  <w:r w:rsidRPr="00767ABF">
                    <w:rPr>
                      <w:rFonts w:ascii="Arial" w:hAnsi="Arial" w:cs="Arial"/>
                      <w:b/>
                      <w:sz w:val="20"/>
                      <w:szCs w:val="20"/>
                    </w:rPr>
                    <w:t>PrimaryUs3r01</w:t>
                  </w:r>
                </w:p>
                <w:p w14:paraId="141B2F74" w14:textId="77777777" w:rsidR="0066193C" w:rsidRPr="00767ABF" w:rsidRDefault="0066193C" w:rsidP="0066193C">
                  <w:pPr>
                    <w:pStyle w:val="032TableBodCcopy"/>
                    <w:rPr>
                      <w:rFonts w:ascii="Arial" w:hAnsi="Arial" w:cs="Arial"/>
                      <w:sz w:val="20"/>
                      <w:szCs w:val="20"/>
                    </w:rPr>
                  </w:pPr>
                </w:p>
                <w:p w14:paraId="5E6F8DD0" w14:textId="39F94923" w:rsidR="0066193C" w:rsidRPr="00767ABF" w:rsidRDefault="00D028E8" w:rsidP="0066193C">
                  <w:pPr>
                    <w:pStyle w:val="032TableBodCcopy"/>
                    <w:rPr>
                      <w:rFonts w:ascii="Arial" w:hAnsi="Arial" w:cs="Arial"/>
                      <w:b/>
                      <w:sz w:val="20"/>
                      <w:szCs w:val="20"/>
                    </w:rPr>
                  </w:pPr>
                  <w:proofErr w:type="spellStart"/>
                  <w:r w:rsidRPr="00767ABF">
                    <w:rPr>
                      <w:rFonts w:ascii="Arial" w:hAnsi="Arial" w:cs="Arial"/>
                      <w:b/>
                      <w:sz w:val="20"/>
                      <w:szCs w:val="20"/>
                    </w:rPr>
                    <w:t>cf</w:t>
                  </w:r>
                  <w:proofErr w:type="spellEnd"/>
                  <w:r w:rsidRPr="00767ABF">
                    <w:rPr>
                      <w:rFonts w:ascii="Arial" w:hAnsi="Arial" w:cs="Arial"/>
                      <w:b/>
                      <w:sz w:val="20"/>
                      <w:szCs w:val="20"/>
                    </w:rPr>
                    <w:t xml:space="preserve"> login -u primaryuser01@gmail.com -p PrimaryUs3r01</w:t>
                  </w:r>
                  <w:r w:rsidR="002706DA" w:rsidRPr="00767ABF">
                    <w:rPr>
                      <w:rFonts w:ascii="Arial" w:hAnsi="Arial" w:cs="Arial"/>
                      <w:b/>
                      <w:sz w:val="20"/>
                      <w:szCs w:val="20"/>
                    </w:rPr>
                    <w:t xml:space="preserve"> -o teched_dat368 -s dev00</w:t>
                  </w:r>
                </w:p>
              </w:tc>
              <w:tc>
                <w:tcPr>
                  <w:tcW w:w="6302" w:type="dxa"/>
                  <w:tcBorders>
                    <w:bottom w:val="single" w:sz="4" w:space="0" w:color="auto"/>
                    <w:right w:val="nil"/>
                  </w:tcBorders>
                  <w:tcMar>
                    <w:top w:w="108" w:type="dxa"/>
                    <w:bottom w:w="108" w:type="dxa"/>
                  </w:tcMar>
                </w:tcPr>
                <w:p w14:paraId="78A04BBC" w14:textId="2BD2ADDA" w:rsidR="005B23DB" w:rsidRPr="00767ABF" w:rsidRDefault="00E932E2" w:rsidP="008E414D">
                  <w:pPr>
                    <w:pStyle w:val="032TableBodCcopy"/>
                    <w:rPr>
                      <w:rFonts w:ascii="Arial" w:hAnsi="Arial" w:cs="Arial"/>
                      <w:noProof/>
                      <w:sz w:val="20"/>
                      <w:szCs w:val="20"/>
                    </w:rPr>
                  </w:pPr>
                  <w:r w:rsidRPr="00767ABF">
                    <w:rPr>
                      <w:rFonts w:ascii="Arial" w:hAnsi="Arial" w:cs="Arial"/>
                      <w:noProof/>
                      <w:sz w:val="20"/>
                      <w:szCs w:val="20"/>
                    </w:rPr>
                    <w:drawing>
                      <wp:inline distT="0" distB="0" distL="0" distR="0" wp14:anchorId="4C6455A4" wp14:editId="40365F6D">
                        <wp:extent cx="3864610" cy="1370330"/>
                        <wp:effectExtent l="0" t="0" r="0" b="1270"/>
                        <wp:docPr id="2275" name="Picture 2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864610" cy="1370330"/>
                                </a:xfrm>
                                <a:prstGeom prst="rect">
                                  <a:avLst/>
                                </a:prstGeom>
                              </pic:spPr>
                            </pic:pic>
                          </a:graphicData>
                        </a:graphic>
                      </wp:inline>
                    </w:drawing>
                  </w:r>
                </w:p>
              </w:tc>
            </w:tr>
            <w:tr w:rsidR="00B0457F" w:rsidRPr="00767ABF" w14:paraId="3257B27B" w14:textId="77777777" w:rsidTr="00F5228E">
              <w:trPr>
                <w:trHeight w:val="1134"/>
              </w:trPr>
              <w:tc>
                <w:tcPr>
                  <w:tcW w:w="3672" w:type="dxa"/>
                  <w:tcBorders>
                    <w:left w:val="nil"/>
                    <w:bottom w:val="single" w:sz="4" w:space="0" w:color="auto"/>
                  </w:tcBorders>
                  <w:tcMar>
                    <w:top w:w="108" w:type="dxa"/>
                    <w:bottom w:w="108" w:type="dxa"/>
                  </w:tcMar>
                </w:tcPr>
                <w:p w14:paraId="042E0D8C" w14:textId="18AD8A63" w:rsidR="00B0457F" w:rsidRPr="00767ABF" w:rsidRDefault="00B94B9B" w:rsidP="009F7C98">
                  <w:pPr>
                    <w:pStyle w:val="032TableBodCcopy"/>
                    <w:numPr>
                      <w:ilvl w:val="0"/>
                      <w:numId w:val="57"/>
                    </w:numPr>
                    <w:rPr>
                      <w:rFonts w:ascii="Arial" w:hAnsi="Arial" w:cs="Arial"/>
                      <w:sz w:val="20"/>
                      <w:szCs w:val="20"/>
                    </w:rPr>
                  </w:pPr>
                  <w:r>
                    <w:rPr>
                      <w:rFonts w:ascii="Arial" w:hAnsi="Arial" w:cs="Arial"/>
                      <w:sz w:val="20"/>
                      <w:szCs w:val="20"/>
                    </w:rPr>
                    <w:t>Target</w:t>
                  </w:r>
                  <w:r w:rsidR="00EB48F2" w:rsidRPr="00767ABF">
                    <w:rPr>
                      <w:rFonts w:ascii="Arial" w:hAnsi="Arial" w:cs="Arial"/>
                      <w:sz w:val="20"/>
                      <w:szCs w:val="20"/>
                    </w:rPr>
                    <w:t xml:space="preserve"> the space that corresponds to the number you were assigned at the beginning of this workshop</w:t>
                  </w:r>
                  <w:r w:rsidR="00CF64EF">
                    <w:rPr>
                      <w:rFonts w:ascii="Arial" w:hAnsi="Arial" w:cs="Arial"/>
                      <w:sz w:val="20"/>
                      <w:szCs w:val="20"/>
                    </w:rPr>
                    <w:t xml:space="preserve"> by replacing the "XX" with your number</w:t>
                  </w:r>
                  <w:r w:rsidR="00EB48F2" w:rsidRPr="00767ABF">
                    <w:rPr>
                      <w:rFonts w:ascii="Arial" w:hAnsi="Arial" w:cs="Arial"/>
                      <w:sz w:val="20"/>
                      <w:szCs w:val="20"/>
                    </w:rPr>
                    <w:t>.</w:t>
                  </w:r>
                </w:p>
                <w:p w14:paraId="6F922F6E" w14:textId="77777777" w:rsidR="00422338" w:rsidRPr="00767ABF" w:rsidRDefault="00422338" w:rsidP="00422338">
                  <w:pPr>
                    <w:pStyle w:val="032TableBodCcopy"/>
                    <w:rPr>
                      <w:rFonts w:ascii="Arial" w:hAnsi="Arial" w:cs="Arial"/>
                      <w:sz w:val="20"/>
                      <w:szCs w:val="20"/>
                    </w:rPr>
                  </w:pPr>
                </w:p>
                <w:p w14:paraId="2BB3FEFE" w14:textId="77777777" w:rsidR="00422338" w:rsidRPr="00767ABF" w:rsidRDefault="00422338" w:rsidP="00422338">
                  <w:pPr>
                    <w:pStyle w:val="032TableBodCcopy"/>
                    <w:rPr>
                      <w:rFonts w:ascii="Arial" w:hAnsi="Arial" w:cs="Arial"/>
                      <w:sz w:val="20"/>
                      <w:szCs w:val="20"/>
                    </w:rPr>
                  </w:pPr>
                  <w:r w:rsidRPr="00767ABF">
                    <w:rPr>
                      <w:rFonts w:ascii="Arial" w:hAnsi="Arial" w:cs="Arial"/>
                      <w:sz w:val="20"/>
                      <w:szCs w:val="20"/>
                    </w:rPr>
                    <w:t>If you don’t know your number, raise your hand and ask for assistance</w:t>
                  </w:r>
                </w:p>
                <w:p w14:paraId="24F3FAF4" w14:textId="77777777" w:rsidR="00E74AE5" w:rsidRPr="00767ABF" w:rsidRDefault="00E74AE5" w:rsidP="00422338">
                  <w:pPr>
                    <w:pStyle w:val="032TableBodCcopy"/>
                    <w:rPr>
                      <w:rFonts w:ascii="Arial" w:hAnsi="Arial" w:cs="Arial"/>
                      <w:sz w:val="20"/>
                      <w:szCs w:val="20"/>
                    </w:rPr>
                  </w:pPr>
                </w:p>
                <w:p w14:paraId="432D5BBD" w14:textId="7F6D4E52" w:rsidR="00E74AE5" w:rsidRPr="00767ABF" w:rsidRDefault="00B410CA" w:rsidP="00422338">
                  <w:pPr>
                    <w:pStyle w:val="032TableBodCcopy"/>
                    <w:rPr>
                      <w:rFonts w:ascii="Arial" w:hAnsi="Arial" w:cs="Arial"/>
                      <w:b/>
                      <w:sz w:val="20"/>
                      <w:szCs w:val="20"/>
                    </w:rPr>
                  </w:pPr>
                  <w:proofErr w:type="spellStart"/>
                  <w:r w:rsidRPr="00767ABF">
                    <w:rPr>
                      <w:rFonts w:ascii="Arial" w:hAnsi="Arial" w:cs="Arial"/>
                      <w:b/>
                      <w:sz w:val="20"/>
                      <w:szCs w:val="20"/>
                    </w:rPr>
                    <w:t>cf</w:t>
                  </w:r>
                  <w:proofErr w:type="spellEnd"/>
                  <w:r w:rsidRPr="00767ABF">
                    <w:rPr>
                      <w:rFonts w:ascii="Arial" w:hAnsi="Arial" w:cs="Arial"/>
                      <w:b/>
                      <w:sz w:val="20"/>
                      <w:szCs w:val="20"/>
                    </w:rPr>
                    <w:t xml:space="preserve"> t -s </w:t>
                  </w:r>
                  <w:proofErr w:type="spellStart"/>
                  <w:r w:rsidRPr="00767ABF">
                    <w:rPr>
                      <w:rFonts w:ascii="Arial" w:hAnsi="Arial" w:cs="Arial"/>
                      <w:b/>
                      <w:sz w:val="20"/>
                      <w:szCs w:val="20"/>
                    </w:rPr>
                    <w:t>devXX</w:t>
                  </w:r>
                  <w:proofErr w:type="spellEnd"/>
                </w:p>
              </w:tc>
              <w:tc>
                <w:tcPr>
                  <w:tcW w:w="6302" w:type="dxa"/>
                  <w:tcBorders>
                    <w:bottom w:val="single" w:sz="4" w:space="0" w:color="auto"/>
                    <w:right w:val="nil"/>
                  </w:tcBorders>
                  <w:tcMar>
                    <w:top w:w="108" w:type="dxa"/>
                    <w:bottom w:w="108" w:type="dxa"/>
                  </w:tcMar>
                </w:tcPr>
                <w:p w14:paraId="3E25270B" w14:textId="4A4D6DC8" w:rsidR="00B0457F" w:rsidRPr="00767ABF" w:rsidRDefault="00E74AE5" w:rsidP="008E414D">
                  <w:pPr>
                    <w:pStyle w:val="032TableBodCcopy"/>
                    <w:rPr>
                      <w:rFonts w:ascii="Arial" w:hAnsi="Arial" w:cs="Arial"/>
                      <w:noProof/>
                      <w:sz w:val="20"/>
                      <w:szCs w:val="20"/>
                    </w:rPr>
                  </w:pPr>
                  <w:r w:rsidRPr="00767ABF">
                    <w:rPr>
                      <w:rFonts w:ascii="Arial" w:hAnsi="Arial" w:cs="Arial"/>
                      <w:noProof/>
                      <w:sz w:val="20"/>
                      <w:szCs w:val="20"/>
                    </w:rPr>
                    <w:drawing>
                      <wp:inline distT="0" distB="0" distL="0" distR="0" wp14:anchorId="17795BD7" wp14:editId="25C4F3D7">
                        <wp:extent cx="3864610" cy="661035"/>
                        <wp:effectExtent l="0" t="0" r="0" b="0"/>
                        <wp:docPr id="2274" name="Picture 2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864610" cy="661035"/>
                                </a:xfrm>
                                <a:prstGeom prst="rect">
                                  <a:avLst/>
                                </a:prstGeom>
                              </pic:spPr>
                            </pic:pic>
                          </a:graphicData>
                        </a:graphic>
                      </wp:inline>
                    </w:drawing>
                  </w:r>
                </w:p>
              </w:tc>
            </w:tr>
            <w:tr w:rsidR="006D0DCC" w:rsidRPr="00767ABF" w14:paraId="78BD6228" w14:textId="77777777" w:rsidTr="003244B6">
              <w:trPr>
                <w:trHeight w:val="1134"/>
              </w:trPr>
              <w:tc>
                <w:tcPr>
                  <w:tcW w:w="3672" w:type="dxa"/>
                  <w:tcBorders>
                    <w:left w:val="nil"/>
                    <w:bottom w:val="single" w:sz="4" w:space="0" w:color="auto"/>
                  </w:tcBorders>
                  <w:tcMar>
                    <w:top w:w="108" w:type="dxa"/>
                    <w:bottom w:w="108" w:type="dxa"/>
                  </w:tcMar>
                </w:tcPr>
                <w:p w14:paraId="4BA75EF6" w14:textId="09B1D6CC" w:rsidR="00F57452" w:rsidRPr="00767ABF" w:rsidRDefault="006D0DCC" w:rsidP="009F7C98">
                  <w:pPr>
                    <w:pStyle w:val="032TableBodCcopy"/>
                    <w:numPr>
                      <w:ilvl w:val="0"/>
                      <w:numId w:val="57"/>
                    </w:numPr>
                    <w:rPr>
                      <w:rFonts w:ascii="Arial" w:hAnsi="Arial" w:cs="Arial"/>
                      <w:sz w:val="20"/>
                      <w:szCs w:val="20"/>
                    </w:rPr>
                  </w:pPr>
                  <w:r w:rsidRPr="00767ABF">
                    <w:rPr>
                      <w:rFonts w:ascii="Arial" w:hAnsi="Arial" w:cs="Arial"/>
                      <w:sz w:val="20"/>
                      <w:szCs w:val="20"/>
                    </w:rPr>
                    <w:t>C</w:t>
                  </w:r>
                  <w:r w:rsidR="00F57452" w:rsidRPr="00767ABF">
                    <w:rPr>
                      <w:rFonts w:ascii="Arial" w:hAnsi="Arial" w:cs="Arial"/>
                      <w:sz w:val="20"/>
                      <w:szCs w:val="20"/>
                    </w:rPr>
                    <w:t>heck to see that a service called dat368-</w:t>
                  </w:r>
                  <w:r w:rsidR="0022628F" w:rsidRPr="00767ABF">
                    <w:rPr>
                      <w:rFonts w:ascii="Arial" w:hAnsi="Arial" w:cs="Arial"/>
                      <w:sz w:val="20"/>
                      <w:szCs w:val="20"/>
                    </w:rPr>
                    <w:t>hdi is</w:t>
                  </w:r>
                  <w:r w:rsidR="00F57452" w:rsidRPr="00767ABF">
                    <w:rPr>
                      <w:rFonts w:ascii="Arial" w:hAnsi="Arial" w:cs="Arial"/>
                      <w:sz w:val="20"/>
                      <w:szCs w:val="20"/>
                    </w:rPr>
                    <w:t xml:space="preserve"> available in this space.</w:t>
                  </w:r>
                </w:p>
                <w:p w14:paraId="609FB6BD" w14:textId="6ABF658A" w:rsidR="006C6D24" w:rsidRPr="00767ABF" w:rsidRDefault="00F57452" w:rsidP="00F57452">
                  <w:pPr>
                    <w:pStyle w:val="032TableBodCcopy"/>
                    <w:ind w:left="540"/>
                    <w:rPr>
                      <w:rFonts w:ascii="Arial" w:hAnsi="Arial" w:cs="Arial"/>
                      <w:sz w:val="20"/>
                      <w:szCs w:val="20"/>
                    </w:rPr>
                  </w:pPr>
                  <w:r w:rsidRPr="00767ABF">
                    <w:rPr>
                      <w:rFonts w:ascii="Arial" w:hAnsi="Arial" w:cs="Arial"/>
                      <w:sz w:val="20"/>
                      <w:szCs w:val="20"/>
                    </w:rPr>
                    <w:t xml:space="preserve"> </w:t>
                  </w:r>
                </w:p>
                <w:p w14:paraId="1279ED67" w14:textId="3970FECD" w:rsidR="006C6D24" w:rsidRPr="00767ABF" w:rsidRDefault="006C6D24" w:rsidP="00335496">
                  <w:pPr>
                    <w:pStyle w:val="032TableBodCcopy"/>
                    <w:rPr>
                      <w:rFonts w:ascii="Arial" w:hAnsi="Arial" w:cs="Arial"/>
                      <w:b/>
                      <w:sz w:val="20"/>
                      <w:szCs w:val="20"/>
                    </w:rPr>
                  </w:pPr>
                  <w:proofErr w:type="spellStart"/>
                  <w:r w:rsidRPr="00767ABF">
                    <w:rPr>
                      <w:rFonts w:ascii="Arial" w:hAnsi="Arial" w:cs="Arial"/>
                      <w:b/>
                      <w:sz w:val="20"/>
                      <w:szCs w:val="20"/>
                    </w:rPr>
                    <w:t>cf</w:t>
                  </w:r>
                  <w:proofErr w:type="spellEnd"/>
                  <w:r w:rsidRPr="00767ABF">
                    <w:rPr>
                      <w:rFonts w:ascii="Arial" w:hAnsi="Arial" w:cs="Arial"/>
                      <w:b/>
                      <w:sz w:val="20"/>
                      <w:szCs w:val="20"/>
                    </w:rPr>
                    <w:t xml:space="preserve"> </w:t>
                  </w:r>
                  <w:r w:rsidR="00744B98" w:rsidRPr="00767ABF">
                    <w:rPr>
                      <w:rFonts w:ascii="Arial" w:hAnsi="Arial" w:cs="Arial"/>
                      <w:b/>
                      <w:sz w:val="20"/>
                      <w:szCs w:val="20"/>
                    </w:rPr>
                    <w:t>s</w:t>
                  </w:r>
                </w:p>
              </w:tc>
              <w:tc>
                <w:tcPr>
                  <w:tcW w:w="6302" w:type="dxa"/>
                  <w:tcBorders>
                    <w:bottom w:val="single" w:sz="4" w:space="0" w:color="auto"/>
                    <w:right w:val="nil"/>
                  </w:tcBorders>
                  <w:tcMar>
                    <w:top w:w="108" w:type="dxa"/>
                    <w:bottom w:w="108" w:type="dxa"/>
                  </w:tcMar>
                </w:tcPr>
                <w:p w14:paraId="6A953273" w14:textId="0608C7C6" w:rsidR="006D0DCC" w:rsidRPr="00767ABF" w:rsidRDefault="00D46870" w:rsidP="008E414D">
                  <w:pPr>
                    <w:pStyle w:val="032TableBodCcopy"/>
                    <w:rPr>
                      <w:rFonts w:ascii="Arial" w:hAnsi="Arial" w:cs="Arial"/>
                      <w:noProof/>
                      <w:sz w:val="20"/>
                      <w:szCs w:val="20"/>
                    </w:rPr>
                  </w:pPr>
                  <w:r w:rsidRPr="00767ABF">
                    <w:rPr>
                      <w:rFonts w:ascii="Arial" w:hAnsi="Arial" w:cs="Arial"/>
                      <w:noProof/>
                      <w:sz w:val="20"/>
                      <w:szCs w:val="20"/>
                    </w:rPr>
                    <w:drawing>
                      <wp:inline distT="0" distB="0" distL="0" distR="0" wp14:anchorId="19E49F05" wp14:editId="72B53D1C">
                        <wp:extent cx="3864610" cy="708660"/>
                        <wp:effectExtent l="0" t="0" r="0" b="2540"/>
                        <wp:docPr id="2283" name="Picture 2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864610" cy="708660"/>
                                </a:xfrm>
                                <a:prstGeom prst="rect">
                                  <a:avLst/>
                                </a:prstGeom>
                              </pic:spPr>
                            </pic:pic>
                          </a:graphicData>
                        </a:graphic>
                      </wp:inline>
                    </w:drawing>
                  </w:r>
                </w:p>
              </w:tc>
            </w:tr>
            <w:tr w:rsidR="003244B6" w:rsidRPr="00767ABF" w14:paraId="316D1006" w14:textId="77777777" w:rsidTr="003244B6">
              <w:trPr>
                <w:trHeight w:val="1134"/>
              </w:trPr>
              <w:tc>
                <w:tcPr>
                  <w:tcW w:w="9974" w:type="dxa"/>
                  <w:gridSpan w:val="2"/>
                  <w:tcBorders>
                    <w:left w:val="nil"/>
                    <w:bottom w:val="single" w:sz="4" w:space="0" w:color="auto"/>
                    <w:right w:val="nil"/>
                  </w:tcBorders>
                  <w:tcMar>
                    <w:top w:w="108" w:type="dxa"/>
                    <w:bottom w:w="108" w:type="dxa"/>
                  </w:tcMar>
                </w:tcPr>
                <w:p w14:paraId="29310BAA" w14:textId="7BA9FC88" w:rsidR="003244B6" w:rsidRPr="00767ABF" w:rsidRDefault="00FE3836" w:rsidP="008E414D">
                  <w:pPr>
                    <w:pStyle w:val="032TableBodCcopy"/>
                    <w:rPr>
                      <w:rFonts w:ascii="Arial" w:hAnsi="Arial" w:cs="Arial"/>
                      <w:noProof/>
                      <w:sz w:val="20"/>
                      <w:szCs w:val="20"/>
                    </w:rPr>
                  </w:pPr>
                  <w:r w:rsidRPr="00767ABF">
                    <w:rPr>
                      <w:rFonts w:ascii="Arial" w:hAnsi="Arial" w:cs="Arial"/>
                      <w:noProof/>
                      <w:sz w:val="20"/>
                      <w:szCs w:val="20"/>
                    </w:rPr>
                    <w:lastRenderedPageBreak/>
                    <w:t>When deploying to Cloud F</w:t>
                  </w:r>
                  <w:r w:rsidR="00C41041" w:rsidRPr="00767ABF">
                    <w:rPr>
                      <w:rFonts w:ascii="Arial" w:hAnsi="Arial" w:cs="Arial"/>
                      <w:noProof/>
                      <w:sz w:val="20"/>
                      <w:szCs w:val="20"/>
                    </w:rPr>
                    <w:t xml:space="preserve">oundry, you need to coordinate </w:t>
                  </w:r>
                  <w:r w:rsidR="00B876B9" w:rsidRPr="00767ABF">
                    <w:rPr>
                      <w:rFonts w:ascii="Arial" w:hAnsi="Arial" w:cs="Arial"/>
                      <w:noProof/>
                      <w:sz w:val="20"/>
                      <w:szCs w:val="20"/>
                    </w:rPr>
                    <w:t>your application with the space and sub-account that you are deploying into.  This is done in the deploy_cf.mtaext file that is passed into the deploy operation.</w:t>
                  </w:r>
                </w:p>
                <w:p w14:paraId="67CC42BB" w14:textId="5A094CE7" w:rsidR="00B876B9" w:rsidRDefault="00B876B9" w:rsidP="008E414D">
                  <w:pPr>
                    <w:pStyle w:val="032TableBodCcopy"/>
                    <w:rPr>
                      <w:rFonts w:ascii="Arial" w:hAnsi="Arial" w:cs="Arial"/>
                      <w:noProof/>
                      <w:sz w:val="20"/>
                      <w:szCs w:val="20"/>
                    </w:rPr>
                  </w:pPr>
                </w:p>
                <w:p w14:paraId="31D828F6" w14:textId="7BC1FF2D" w:rsidR="00B7723A" w:rsidRDefault="00B7723A" w:rsidP="008E414D">
                  <w:pPr>
                    <w:pStyle w:val="032TableBodCcopy"/>
                    <w:rPr>
                      <w:rFonts w:ascii="Arial" w:hAnsi="Arial" w:cs="Arial"/>
                      <w:noProof/>
                      <w:sz w:val="20"/>
                      <w:szCs w:val="20"/>
                    </w:rPr>
                  </w:pPr>
                  <w:r>
                    <w:rPr>
                      <w:rFonts w:ascii="Arial" w:hAnsi="Arial" w:cs="Arial"/>
                      <w:noProof/>
                      <w:sz w:val="20"/>
                      <w:szCs w:val="20"/>
                    </w:rPr>
                    <w:t>Note:  In the following instructions, xx or XX has been replaced with a variable ${space} that will be resolved by the deployer as the current space name.</w:t>
                  </w:r>
                </w:p>
                <w:p w14:paraId="6037DC3F" w14:textId="77777777" w:rsidR="00B7723A" w:rsidRPr="00767ABF" w:rsidRDefault="00B7723A" w:rsidP="008E414D">
                  <w:pPr>
                    <w:pStyle w:val="032TableBodCcopy"/>
                    <w:rPr>
                      <w:rFonts w:ascii="Arial" w:hAnsi="Arial" w:cs="Arial"/>
                      <w:noProof/>
                      <w:sz w:val="20"/>
                      <w:szCs w:val="20"/>
                    </w:rPr>
                  </w:pPr>
                </w:p>
                <w:p w14:paraId="0F945190" w14:textId="319325C2" w:rsidR="00B876B9" w:rsidRPr="00767ABF" w:rsidRDefault="00B876B9" w:rsidP="008E414D">
                  <w:pPr>
                    <w:pStyle w:val="032TableBodCcopy"/>
                    <w:rPr>
                      <w:rFonts w:ascii="Arial" w:hAnsi="Arial" w:cs="Arial"/>
                      <w:noProof/>
                      <w:sz w:val="20"/>
                      <w:szCs w:val="20"/>
                    </w:rPr>
                  </w:pPr>
                  <w:r w:rsidRPr="00767ABF">
                    <w:rPr>
                      <w:rFonts w:ascii="Arial" w:hAnsi="Arial" w:cs="Arial"/>
                      <w:noProof/>
                      <w:sz w:val="20"/>
                      <w:szCs w:val="20"/>
                    </w:rPr>
                    <w:t xml:space="preserve">In this case, we are deploying into a sub-account that has a sub-domain called </w:t>
                  </w:r>
                  <w:r w:rsidRPr="00767ABF">
                    <w:rPr>
                      <w:rFonts w:ascii="Arial" w:hAnsi="Arial" w:cs="Arial"/>
                      <w:noProof/>
                      <w:sz w:val="20"/>
                      <w:szCs w:val="20"/>
                      <w:highlight w:val="yellow"/>
                    </w:rPr>
                    <w:t>dat368</w:t>
                  </w:r>
                  <w:r w:rsidRPr="00767ABF">
                    <w:rPr>
                      <w:rFonts w:ascii="Arial" w:hAnsi="Arial" w:cs="Arial"/>
                      <w:noProof/>
                      <w:sz w:val="20"/>
                      <w:szCs w:val="20"/>
                    </w:rPr>
                    <w:t>.  T</w:t>
                  </w:r>
                  <w:r w:rsidR="000F3F75" w:rsidRPr="00767ABF">
                    <w:rPr>
                      <w:rFonts w:ascii="Arial" w:hAnsi="Arial" w:cs="Arial"/>
                      <w:noProof/>
                      <w:sz w:val="20"/>
                      <w:szCs w:val="20"/>
                    </w:rPr>
                    <w:t>he url endpoint of the approuter module</w:t>
                  </w:r>
                  <w:r w:rsidR="008014A2" w:rsidRPr="00767ABF">
                    <w:rPr>
                      <w:rFonts w:ascii="Arial" w:hAnsi="Arial" w:cs="Arial"/>
                      <w:noProof/>
                      <w:sz w:val="20"/>
                      <w:szCs w:val="20"/>
                    </w:rPr>
                    <w:t>(</w:t>
                  </w:r>
                  <w:r w:rsidR="008014A2" w:rsidRPr="00767ABF">
                    <w:rPr>
                      <w:rFonts w:ascii="Arial" w:hAnsi="Arial" w:cs="Arial"/>
                      <w:noProof/>
                      <w:sz w:val="20"/>
                      <w:szCs w:val="20"/>
                      <w:highlight w:val="yellow"/>
                    </w:rPr>
                    <w:t>dat368</w:t>
                  </w:r>
                  <w:r w:rsidR="00912D6C" w:rsidRPr="00767ABF">
                    <w:rPr>
                      <w:rFonts w:ascii="Arial" w:hAnsi="Arial" w:cs="Arial"/>
                      <w:noProof/>
                      <w:sz w:val="20"/>
                      <w:szCs w:val="20"/>
                    </w:rPr>
                    <w:t>-xx</w:t>
                  </w:r>
                  <w:r w:rsidR="008014A2" w:rsidRPr="00767ABF">
                    <w:rPr>
                      <w:rFonts w:ascii="Arial" w:hAnsi="Arial" w:cs="Arial"/>
                      <w:noProof/>
                      <w:sz w:val="20"/>
                      <w:szCs w:val="20"/>
                    </w:rPr>
                    <w:t>-web.cfapps.us10.hana.ondemand.com)</w:t>
                  </w:r>
                  <w:r w:rsidR="000F3F75" w:rsidRPr="00767ABF">
                    <w:rPr>
                      <w:rFonts w:ascii="Arial" w:hAnsi="Arial" w:cs="Arial"/>
                      <w:noProof/>
                      <w:sz w:val="20"/>
                      <w:szCs w:val="20"/>
                    </w:rPr>
                    <w:t xml:space="preserve"> must</w:t>
                  </w:r>
                  <w:r w:rsidR="007E36B3" w:rsidRPr="00767ABF">
                    <w:rPr>
                      <w:rFonts w:ascii="Arial" w:hAnsi="Arial" w:cs="Arial"/>
                      <w:noProof/>
                      <w:sz w:val="20"/>
                      <w:szCs w:val="20"/>
                    </w:rPr>
                    <w:t xml:space="preserve"> include the sub-domain name.  This is enabled with a</w:t>
                  </w:r>
                  <w:r w:rsidR="000F3F75" w:rsidRPr="00767ABF">
                    <w:rPr>
                      <w:rFonts w:ascii="Arial" w:hAnsi="Arial" w:cs="Arial"/>
                      <w:noProof/>
                      <w:sz w:val="20"/>
                      <w:szCs w:val="20"/>
                    </w:rPr>
                    <w:t xml:space="preserve"> special environment variable called TENANT_HOST_PATTERN </w:t>
                  </w:r>
                  <w:r w:rsidR="00ED1731" w:rsidRPr="00767ABF">
                    <w:rPr>
                      <w:rFonts w:ascii="Arial" w:hAnsi="Arial" w:cs="Arial"/>
                      <w:noProof/>
                      <w:sz w:val="20"/>
                      <w:szCs w:val="20"/>
                    </w:rPr>
                    <w:t xml:space="preserve">which contains a regular expression.  The </w:t>
                  </w:r>
                  <w:r w:rsidR="00ED1731" w:rsidRPr="00767ABF">
                    <w:rPr>
                      <w:rFonts w:ascii="Arial" w:hAnsi="Arial" w:cs="Arial"/>
                      <w:noProof/>
                      <w:sz w:val="20"/>
                      <w:szCs w:val="20"/>
                      <w:highlight w:val="yellow"/>
                    </w:rPr>
                    <w:t xml:space="preserve">first matching </w:t>
                  </w:r>
                  <w:r w:rsidR="00E26348" w:rsidRPr="00767ABF">
                    <w:rPr>
                      <w:rFonts w:ascii="Arial" w:hAnsi="Arial" w:cs="Arial"/>
                      <w:noProof/>
                      <w:sz w:val="20"/>
                      <w:szCs w:val="20"/>
                      <w:highlight w:val="yellow"/>
                    </w:rPr>
                    <w:t>group</w:t>
                  </w:r>
                  <w:r w:rsidR="00E26348" w:rsidRPr="00767ABF">
                    <w:rPr>
                      <w:rFonts w:ascii="Arial" w:hAnsi="Arial" w:cs="Arial"/>
                      <w:noProof/>
                      <w:sz w:val="20"/>
                      <w:szCs w:val="20"/>
                    </w:rPr>
                    <w:t xml:space="preserve"> needs to </w:t>
                  </w:r>
                  <w:r w:rsidR="00526496" w:rsidRPr="00767ABF">
                    <w:rPr>
                      <w:rFonts w:ascii="Arial" w:hAnsi="Arial" w:cs="Arial"/>
                      <w:noProof/>
                      <w:sz w:val="20"/>
                      <w:szCs w:val="20"/>
                    </w:rPr>
                    <w:t>match</w:t>
                  </w:r>
                  <w:r w:rsidR="00E26348" w:rsidRPr="00767ABF">
                    <w:rPr>
                      <w:rFonts w:ascii="Arial" w:hAnsi="Arial" w:cs="Arial"/>
                      <w:noProof/>
                      <w:sz w:val="20"/>
                      <w:szCs w:val="20"/>
                    </w:rPr>
                    <w:t xml:space="preserve"> the same string as the sub-domain.</w:t>
                  </w:r>
                </w:p>
                <w:p w14:paraId="368F04E2" w14:textId="77777777" w:rsidR="00E26348" w:rsidRPr="00767ABF" w:rsidRDefault="00E26348" w:rsidP="008E414D">
                  <w:pPr>
                    <w:pStyle w:val="032TableBodCcopy"/>
                    <w:rPr>
                      <w:rFonts w:ascii="Arial" w:hAnsi="Arial" w:cs="Arial"/>
                      <w:noProof/>
                      <w:sz w:val="20"/>
                      <w:szCs w:val="20"/>
                    </w:rPr>
                  </w:pPr>
                </w:p>
                <w:p w14:paraId="7272C43B" w14:textId="77777777" w:rsidR="00E26348" w:rsidRPr="00767ABF" w:rsidRDefault="00E26348" w:rsidP="008E414D">
                  <w:pPr>
                    <w:pStyle w:val="032TableBodCcopy"/>
                    <w:rPr>
                      <w:rFonts w:ascii="Arial" w:hAnsi="Arial" w:cs="Arial"/>
                      <w:noProof/>
                      <w:sz w:val="20"/>
                      <w:szCs w:val="20"/>
                    </w:rPr>
                  </w:pPr>
                  <w:r w:rsidRPr="00767ABF">
                    <w:rPr>
                      <w:rFonts w:ascii="Arial" w:hAnsi="Arial" w:cs="Arial"/>
                      <w:noProof/>
                      <w:sz w:val="20"/>
                      <w:szCs w:val="20"/>
                    </w:rPr>
                    <w:t>^(</w:t>
                  </w:r>
                  <w:r w:rsidRPr="00767ABF">
                    <w:rPr>
                      <w:rFonts w:ascii="Arial" w:hAnsi="Arial" w:cs="Arial"/>
                      <w:noProof/>
                      <w:sz w:val="20"/>
                      <w:szCs w:val="20"/>
                      <w:highlight w:val="yellow"/>
                    </w:rPr>
                    <w:t>.*</w:t>
                  </w:r>
                  <w:r w:rsidRPr="00767ABF">
                    <w:rPr>
                      <w:rFonts w:ascii="Arial" w:hAnsi="Arial" w:cs="Arial"/>
                      <w:noProof/>
                      <w:sz w:val="20"/>
                      <w:szCs w:val="20"/>
                    </w:rPr>
                    <w:t>)-(</w:t>
                  </w:r>
                  <w:r w:rsidRPr="00767ABF">
                    <w:rPr>
                      <w:rFonts w:ascii="Arial" w:hAnsi="Arial" w:cs="Arial"/>
                      <w:noProof/>
                      <w:sz w:val="20"/>
                      <w:szCs w:val="20"/>
                      <w:highlight w:val="green"/>
                    </w:rPr>
                    <w:t>.*</w:t>
                  </w:r>
                  <w:r w:rsidRPr="00767ABF">
                    <w:rPr>
                      <w:rFonts w:ascii="Arial" w:hAnsi="Arial" w:cs="Arial"/>
                      <w:noProof/>
                      <w:sz w:val="20"/>
                      <w:szCs w:val="20"/>
                    </w:rPr>
                    <w:t>)-(</w:t>
                  </w:r>
                  <w:r w:rsidRPr="00767ABF">
                    <w:rPr>
                      <w:rFonts w:ascii="Arial" w:hAnsi="Arial" w:cs="Arial"/>
                      <w:noProof/>
                      <w:sz w:val="20"/>
                      <w:szCs w:val="20"/>
                      <w:highlight w:val="magenta"/>
                    </w:rPr>
                    <w:t>.*</w:t>
                  </w:r>
                  <w:r w:rsidRPr="00767ABF">
                    <w:rPr>
                      <w:rFonts w:ascii="Arial" w:hAnsi="Arial" w:cs="Arial"/>
                      <w:noProof/>
                      <w:sz w:val="20"/>
                      <w:szCs w:val="20"/>
                    </w:rPr>
                    <w:t>).cfapps.(</w:t>
                  </w:r>
                  <w:r w:rsidRPr="00767ABF">
                    <w:rPr>
                      <w:rFonts w:ascii="Arial" w:hAnsi="Arial" w:cs="Arial"/>
                      <w:noProof/>
                      <w:sz w:val="20"/>
                      <w:szCs w:val="20"/>
                      <w:highlight w:val="red"/>
                    </w:rPr>
                    <w:t>.*</w:t>
                  </w:r>
                  <w:r w:rsidRPr="00767ABF">
                    <w:rPr>
                      <w:rFonts w:ascii="Arial" w:hAnsi="Arial" w:cs="Arial"/>
                      <w:noProof/>
                      <w:sz w:val="20"/>
                      <w:szCs w:val="20"/>
                    </w:rPr>
                    <w:t>).hana.ondemand.com</w:t>
                  </w:r>
                </w:p>
                <w:p w14:paraId="0155AED5" w14:textId="77777777" w:rsidR="00E26348" w:rsidRPr="00767ABF" w:rsidRDefault="00E26348" w:rsidP="008E414D">
                  <w:pPr>
                    <w:pStyle w:val="032TableBodCcopy"/>
                    <w:rPr>
                      <w:rFonts w:ascii="Arial" w:hAnsi="Arial" w:cs="Arial"/>
                      <w:noProof/>
                      <w:sz w:val="20"/>
                      <w:szCs w:val="20"/>
                    </w:rPr>
                  </w:pPr>
                </w:p>
                <w:p w14:paraId="6E619A65" w14:textId="71524C5F" w:rsidR="00E26348" w:rsidRPr="00767ABF" w:rsidRDefault="00073498" w:rsidP="008E414D">
                  <w:pPr>
                    <w:pStyle w:val="032TableBodCcopy"/>
                    <w:rPr>
                      <w:rFonts w:ascii="Arial" w:hAnsi="Arial" w:cs="Arial"/>
                      <w:noProof/>
                      <w:sz w:val="20"/>
                      <w:szCs w:val="20"/>
                    </w:rPr>
                  </w:pPr>
                  <w:r w:rsidRPr="00767ABF">
                    <w:rPr>
                      <w:rFonts w:ascii="Arial" w:hAnsi="Arial" w:cs="Arial"/>
                      <w:noProof/>
                      <w:sz w:val="20"/>
                      <w:szCs w:val="20"/>
                      <w:highlight w:val="yellow"/>
                    </w:rPr>
                    <w:t>dat368</w:t>
                  </w:r>
                  <w:r w:rsidRPr="00767ABF">
                    <w:rPr>
                      <w:rFonts w:ascii="Arial" w:hAnsi="Arial" w:cs="Arial"/>
                      <w:noProof/>
                      <w:sz w:val="20"/>
                      <w:szCs w:val="20"/>
                    </w:rPr>
                    <w:t>-</w:t>
                  </w:r>
                  <w:r w:rsidRPr="00767ABF">
                    <w:rPr>
                      <w:rFonts w:ascii="Arial" w:hAnsi="Arial" w:cs="Arial"/>
                      <w:noProof/>
                      <w:sz w:val="20"/>
                      <w:szCs w:val="20"/>
                      <w:highlight w:val="green"/>
                    </w:rPr>
                    <w:t>00</w:t>
                  </w:r>
                  <w:r w:rsidRPr="00767ABF">
                    <w:rPr>
                      <w:rFonts w:ascii="Arial" w:hAnsi="Arial" w:cs="Arial"/>
                      <w:noProof/>
                      <w:sz w:val="20"/>
                      <w:szCs w:val="20"/>
                    </w:rPr>
                    <w:t>-</w:t>
                  </w:r>
                  <w:r w:rsidRPr="00767ABF">
                    <w:rPr>
                      <w:rFonts w:ascii="Arial" w:hAnsi="Arial" w:cs="Arial"/>
                      <w:noProof/>
                      <w:sz w:val="20"/>
                      <w:szCs w:val="20"/>
                      <w:highlight w:val="magenta"/>
                    </w:rPr>
                    <w:t>web</w:t>
                  </w:r>
                  <w:r w:rsidRPr="00767ABF">
                    <w:rPr>
                      <w:rFonts w:ascii="Arial" w:hAnsi="Arial" w:cs="Arial"/>
                      <w:noProof/>
                      <w:sz w:val="20"/>
                      <w:szCs w:val="20"/>
                    </w:rPr>
                    <w:t>.cfapps.</w:t>
                  </w:r>
                  <w:r w:rsidRPr="00767ABF">
                    <w:rPr>
                      <w:rFonts w:ascii="Arial" w:hAnsi="Arial" w:cs="Arial"/>
                      <w:noProof/>
                      <w:sz w:val="20"/>
                      <w:szCs w:val="20"/>
                      <w:highlight w:val="red"/>
                    </w:rPr>
                    <w:t>eu10</w:t>
                  </w:r>
                  <w:r w:rsidRPr="00767ABF">
                    <w:rPr>
                      <w:rFonts w:ascii="Arial" w:hAnsi="Arial" w:cs="Arial"/>
                      <w:noProof/>
                      <w:sz w:val="20"/>
                      <w:szCs w:val="20"/>
                    </w:rPr>
                    <w:t>.hana.ondemand.com</w:t>
                  </w:r>
                </w:p>
              </w:tc>
            </w:tr>
            <w:tr w:rsidR="00A07D69" w:rsidRPr="00767ABF" w14:paraId="58C9EC83" w14:textId="77777777" w:rsidTr="00CE5646">
              <w:trPr>
                <w:trHeight w:val="1134"/>
              </w:trPr>
              <w:tc>
                <w:tcPr>
                  <w:tcW w:w="3672" w:type="dxa"/>
                  <w:tcBorders>
                    <w:left w:val="nil"/>
                    <w:bottom w:val="single" w:sz="4" w:space="0" w:color="auto"/>
                  </w:tcBorders>
                  <w:tcMar>
                    <w:top w:w="108" w:type="dxa"/>
                    <w:bottom w:w="108" w:type="dxa"/>
                  </w:tcMar>
                </w:tcPr>
                <w:p w14:paraId="3F1ACDBA" w14:textId="77777777" w:rsidR="00A07D69" w:rsidRPr="00767ABF" w:rsidRDefault="00A07D69" w:rsidP="009F7C98">
                  <w:pPr>
                    <w:pStyle w:val="032TableBodCcopy"/>
                    <w:numPr>
                      <w:ilvl w:val="0"/>
                      <w:numId w:val="57"/>
                    </w:numPr>
                    <w:rPr>
                      <w:rFonts w:ascii="Arial" w:hAnsi="Arial" w:cs="Arial"/>
                      <w:sz w:val="20"/>
                      <w:szCs w:val="20"/>
                    </w:rPr>
                  </w:pPr>
                  <w:r w:rsidRPr="00767ABF">
                    <w:rPr>
                      <w:rFonts w:ascii="Arial" w:hAnsi="Arial" w:cs="Arial"/>
                      <w:sz w:val="20"/>
                      <w:szCs w:val="20"/>
                    </w:rPr>
                    <w:t xml:space="preserve">Examine the </w:t>
                  </w:r>
                  <w:proofErr w:type="spellStart"/>
                  <w:r w:rsidRPr="00767ABF">
                    <w:rPr>
                      <w:rFonts w:ascii="Arial" w:hAnsi="Arial" w:cs="Arial"/>
                      <w:sz w:val="20"/>
                      <w:szCs w:val="20"/>
                    </w:rPr>
                    <w:t>deploy_cf.mtaext</w:t>
                  </w:r>
                  <w:proofErr w:type="spellEnd"/>
                  <w:r w:rsidRPr="00767ABF">
                    <w:rPr>
                      <w:rFonts w:ascii="Arial" w:hAnsi="Arial" w:cs="Arial"/>
                      <w:sz w:val="20"/>
                      <w:szCs w:val="20"/>
                    </w:rPr>
                    <w:t xml:space="preserve"> file to confirm that the regular expression matches and that the host parameter of the web module starts with dat</w:t>
                  </w:r>
                  <w:r w:rsidR="00450986" w:rsidRPr="00767ABF">
                    <w:rPr>
                      <w:rFonts w:ascii="Arial" w:hAnsi="Arial" w:cs="Arial"/>
                      <w:sz w:val="20"/>
                      <w:szCs w:val="20"/>
                    </w:rPr>
                    <w:t>368.</w:t>
                  </w:r>
                </w:p>
                <w:p w14:paraId="4CAAB8DA" w14:textId="77777777" w:rsidR="00450986" w:rsidRPr="00767ABF" w:rsidRDefault="00450986" w:rsidP="00450986">
                  <w:pPr>
                    <w:pStyle w:val="032TableBodCcopy"/>
                    <w:rPr>
                      <w:rFonts w:ascii="Arial" w:hAnsi="Arial" w:cs="Arial"/>
                      <w:sz w:val="20"/>
                      <w:szCs w:val="20"/>
                    </w:rPr>
                  </w:pPr>
                </w:p>
                <w:p w14:paraId="384E38A8" w14:textId="1191870E" w:rsidR="00450986" w:rsidRPr="00767ABF" w:rsidRDefault="00450986" w:rsidP="00450986">
                  <w:pPr>
                    <w:pStyle w:val="032TableBodCcopy"/>
                    <w:rPr>
                      <w:rFonts w:ascii="Arial" w:hAnsi="Arial" w:cs="Arial"/>
                      <w:b/>
                      <w:sz w:val="20"/>
                      <w:szCs w:val="20"/>
                    </w:rPr>
                  </w:pPr>
                  <w:r w:rsidRPr="00767ABF">
                    <w:rPr>
                      <w:rFonts w:ascii="Arial" w:hAnsi="Arial" w:cs="Arial"/>
                      <w:b/>
                      <w:sz w:val="20"/>
                      <w:szCs w:val="20"/>
                    </w:rPr>
                    <w:t xml:space="preserve">cat </w:t>
                  </w:r>
                  <w:proofErr w:type="spellStart"/>
                  <w:r w:rsidRPr="00767ABF">
                    <w:rPr>
                      <w:rFonts w:ascii="Arial" w:hAnsi="Arial" w:cs="Arial"/>
                      <w:b/>
                      <w:sz w:val="20"/>
                      <w:szCs w:val="20"/>
                    </w:rPr>
                    <w:t>deploy_cf.mtaext</w:t>
                  </w:r>
                  <w:proofErr w:type="spellEnd"/>
                </w:p>
              </w:tc>
              <w:tc>
                <w:tcPr>
                  <w:tcW w:w="6302" w:type="dxa"/>
                  <w:tcBorders>
                    <w:bottom w:val="single" w:sz="4" w:space="0" w:color="auto"/>
                    <w:right w:val="nil"/>
                  </w:tcBorders>
                  <w:tcMar>
                    <w:top w:w="108" w:type="dxa"/>
                    <w:bottom w:w="108" w:type="dxa"/>
                  </w:tcMar>
                </w:tcPr>
                <w:p w14:paraId="2BE0592D" w14:textId="629AAC71" w:rsidR="00A07D69" w:rsidRPr="00767ABF" w:rsidRDefault="00273FA2" w:rsidP="008E414D">
                  <w:pPr>
                    <w:pStyle w:val="032TableBodCcopy"/>
                    <w:rPr>
                      <w:rFonts w:ascii="Arial" w:hAnsi="Arial" w:cs="Arial"/>
                      <w:noProof/>
                      <w:sz w:val="20"/>
                      <w:szCs w:val="20"/>
                    </w:rPr>
                  </w:pPr>
                  <w:r w:rsidRPr="00273FA2">
                    <w:rPr>
                      <w:rFonts w:ascii="Arial" w:hAnsi="Arial" w:cs="Arial"/>
                      <w:noProof/>
                      <w:sz w:val="20"/>
                      <w:szCs w:val="20"/>
                    </w:rPr>
                    <w:drawing>
                      <wp:inline distT="0" distB="0" distL="0" distR="0" wp14:anchorId="62D65273" wp14:editId="5325F917">
                        <wp:extent cx="3864610" cy="1026795"/>
                        <wp:effectExtent l="0" t="0" r="0" b="1905"/>
                        <wp:docPr id="2262" name="Picture 2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864610" cy="1026795"/>
                                </a:xfrm>
                                <a:prstGeom prst="rect">
                                  <a:avLst/>
                                </a:prstGeom>
                              </pic:spPr>
                            </pic:pic>
                          </a:graphicData>
                        </a:graphic>
                      </wp:inline>
                    </w:drawing>
                  </w:r>
                </w:p>
              </w:tc>
            </w:tr>
            <w:tr w:rsidR="00CE5646" w:rsidRPr="00767ABF" w14:paraId="3BFA3906" w14:textId="77777777" w:rsidTr="00CE5646">
              <w:trPr>
                <w:trHeight w:val="1134"/>
              </w:trPr>
              <w:tc>
                <w:tcPr>
                  <w:tcW w:w="9974" w:type="dxa"/>
                  <w:gridSpan w:val="2"/>
                  <w:tcBorders>
                    <w:left w:val="nil"/>
                    <w:bottom w:val="single" w:sz="4" w:space="0" w:color="auto"/>
                    <w:right w:val="nil"/>
                  </w:tcBorders>
                  <w:tcMar>
                    <w:top w:w="108" w:type="dxa"/>
                    <w:bottom w:w="108" w:type="dxa"/>
                  </w:tcMar>
                </w:tcPr>
                <w:p w14:paraId="34882EF1" w14:textId="1902D886" w:rsidR="00CE5646" w:rsidRPr="00767ABF" w:rsidRDefault="00CE5646" w:rsidP="008E414D">
                  <w:pPr>
                    <w:pStyle w:val="032TableBodCcopy"/>
                    <w:rPr>
                      <w:rFonts w:ascii="Arial" w:hAnsi="Arial" w:cs="Arial"/>
                      <w:noProof/>
                      <w:sz w:val="20"/>
                      <w:szCs w:val="20"/>
                    </w:rPr>
                  </w:pPr>
                  <w:r w:rsidRPr="00767ABF">
                    <w:rPr>
                      <w:rFonts w:ascii="Arial" w:hAnsi="Arial" w:cs="Arial"/>
                      <w:noProof/>
                      <w:sz w:val="20"/>
                      <w:szCs w:val="20"/>
                    </w:rPr>
                    <w:t>As mentioned above</w:t>
                  </w:r>
                  <w:r w:rsidR="001E05AE" w:rsidRPr="00767ABF">
                    <w:rPr>
                      <w:rFonts w:ascii="Arial" w:hAnsi="Arial" w:cs="Arial"/>
                      <w:noProof/>
                      <w:sz w:val="20"/>
                      <w:szCs w:val="20"/>
                    </w:rPr>
                    <w:t xml:space="preserve">, in order to avoid resource name collisions we need to edit </w:t>
                  </w:r>
                  <w:r w:rsidR="00810C21" w:rsidRPr="00767ABF">
                    <w:rPr>
                      <w:rFonts w:ascii="Arial" w:hAnsi="Arial" w:cs="Arial"/>
                      <w:noProof/>
                      <w:sz w:val="20"/>
                      <w:szCs w:val="20"/>
                    </w:rPr>
                    <w:t>the deploy_cf.mtaext</w:t>
                  </w:r>
                  <w:r w:rsidR="001E05AE" w:rsidRPr="00767ABF">
                    <w:rPr>
                      <w:rFonts w:ascii="Arial" w:hAnsi="Arial" w:cs="Arial"/>
                      <w:noProof/>
                      <w:sz w:val="20"/>
                      <w:szCs w:val="20"/>
                    </w:rPr>
                    <w:t xml:space="preserve"> so that once</w:t>
                  </w:r>
                  <w:r w:rsidR="00627D9E" w:rsidRPr="00767ABF">
                    <w:rPr>
                      <w:rFonts w:ascii="Arial" w:hAnsi="Arial" w:cs="Arial"/>
                      <w:noProof/>
                      <w:sz w:val="20"/>
                      <w:szCs w:val="20"/>
                    </w:rPr>
                    <w:t xml:space="preserve"> the mtar is deployed into the Cloud Foundry account, it will </w:t>
                  </w:r>
                  <w:r w:rsidR="00D64961">
                    <w:rPr>
                      <w:rFonts w:ascii="Arial" w:hAnsi="Arial" w:cs="Arial"/>
                      <w:noProof/>
                      <w:sz w:val="20"/>
                      <w:szCs w:val="20"/>
                    </w:rPr>
                    <w:t xml:space="preserve">have unique </w:t>
                  </w:r>
                  <w:r w:rsidR="00627D9E" w:rsidRPr="00767ABF">
                    <w:rPr>
                      <w:rFonts w:ascii="Arial" w:hAnsi="Arial" w:cs="Arial"/>
                      <w:noProof/>
                      <w:sz w:val="20"/>
                      <w:szCs w:val="20"/>
                    </w:rPr>
                    <w:t>urls.</w:t>
                  </w:r>
                </w:p>
                <w:p w14:paraId="58414BBA" w14:textId="77777777" w:rsidR="00EE3EDE" w:rsidRPr="00767ABF" w:rsidRDefault="00EE3EDE" w:rsidP="008E414D">
                  <w:pPr>
                    <w:pStyle w:val="032TableBodCcopy"/>
                    <w:rPr>
                      <w:rFonts w:ascii="Arial" w:hAnsi="Arial" w:cs="Arial"/>
                      <w:noProof/>
                      <w:sz w:val="20"/>
                      <w:szCs w:val="20"/>
                    </w:rPr>
                  </w:pPr>
                </w:p>
                <w:p w14:paraId="101F814B" w14:textId="77777777" w:rsidR="00EE3EDE" w:rsidRPr="00767ABF" w:rsidRDefault="00EE3EDE" w:rsidP="008E414D">
                  <w:pPr>
                    <w:pStyle w:val="032TableBodCcopy"/>
                    <w:rPr>
                      <w:rFonts w:ascii="Arial" w:hAnsi="Arial" w:cs="Arial"/>
                      <w:noProof/>
                      <w:sz w:val="20"/>
                      <w:szCs w:val="20"/>
                    </w:rPr>
                  </w:pPr>
                  <w:r w:rsidRPr="00767ABF">
                    <w:rPr>
                      <w:rFonts w:ascii="Arial" w:hAnsi="Arial" w:cs="Arial"/>
                      <w:noProof/>
                      <w:sz w:val="20"/>
                      <w:szCs w:val="20"/>
                    </w:rPr>
                    <w:t>If you've forgotten your two digit number, raise your hand and we'll help you find it.</w:t>
                  </w:r>
                </w:p>
                <w:p w14:paraId="2B59F989" w14:textId="77777777" w:rsidR="00EE3EDE" w:rsidRPr="00767ABF" w:rsidRDefault="00EE3EDE" w:rsidP="008E414D">
                  <w:pPr>
                    <w:pStyle w:val="032TableBodCcopy"/>
                    <w:rPr>
                      <w:rFonts w:ascii="Arial" w:hAnsi="Arial" w:cs="Arial"/>
                      <w:noProof/>
                      <w:sz w:val="20"/>
                      <w:szCs w:val="20"/>
                    </w:rPr>
                  </w:pPr>
                </w:p>
                <w:p w14:paraId="5D986F7F" w14:textId="37D24653" w:rsidR="00EE3EDE" w:rsidRPr="00767ABF" w:rsidRDefault="00B7723A" w:rsidP="008E414D">
                  <w:pPr>
                    <w:pStyle w:val="032TableBodCcopy"/>
                    <w:rPr>
                      <w:rFonts w:ascii="Arial" w:hAnsi="Arial" w:cs="Arial"/>
                      <w:noProof/>
                      <w:sz w:val="20"/>
                      <w:szCs w:val="20"/>
                    </w:rPr>
                  </w:pPr>
                  <w:r>
                    <w:rPr>
                      <w:rFonts w:ascii="Arial" w:hAnsi="Arial" w:cs="Arial"/>
                      <w:noProof/>
                      <w:sz w:val="20"/>
                      <w:szCs w:val="20"/>
                    </w:rPr>
                    <w:t>The</w:t>
                  </w:r>
                  <w:r w:rsidR="00D14598" w:rsidRPr="00767ABF">
                    <w:rPr>
                      <w:rFonts w:ascii="Arial" w:hAnsi="Arial" w:cs="Arial"/>
                      <w:noProof/>
                      <w:sz w:val="20"/>
                      <w:szCs w:val="20"/>
                    </w:rPr>
                    <w:t xml:space="preserve"> deploy_cf.mtaext </w:t>
                  </w:r>
                  <w:r w:rsidR="00810C21" w:rsidRPr="00767ABF">
                    <w:rPr>
                      <w:rFonts w:ascii="Arial" w:hAnsi="Arial" w:cs="Arial"/>
                      <w:noProof/>
                      <w:sz w:val="20"/>
                      <w:szCs w:val="20"/>
                    </w:rPr>
                    <w:t>file</w:t>
                  </w:r>
                  <w:r w:rsidR="00D14598" w:rsidRPr="00767ABF">
                    <w:rPr>
                      <w:rFonts w:ascii="Arial" w:hAnsi="Arial" w:cs="Arial"/>
                      <w:noProof/>
                      <w:sz w:val="20"/>
                      <w:szCs w:val="20"/>
                    </w:rPr>
                    <w:t xml:space="preserve"> </w:t>
                  </w:r>
                  <w:r>
                    <w:rPr>
                      <w:rFonts w:ascii="Arial" w:hAnsi="Arial" w:cs="Arial"/>
                      <w:noProof/>
                      <w:sz w:val="20"/>
                      <w:szCs w:val="20"/>
                    </w:rPr>
                    <w:t>includes</w:t>
                  </w:r>
                  <w:r w:rsidR="00D14598" w:rsidRPr="00767ABF">
                    <w:rPr>
                      <w:rFonts w:ascii="Arial" w:hAnsi="Arial" w:cs="Arial"/>
                      <w:noProof/>
                      <w:sz w:val="20"/>
                      <w:szCs w:val="20"/>
                    </w:rPr>
                    <w:t xml:space="preserve"> </w:t>
                  </w:r>
                  <w:r>
                    <w:rPr>
                      <w:rFonts w:ascii="Arial" w:hAnsi="Arial" w:cs="Arial"/>
                      <w:noProof/>
                      <w:sz w:val="20"/>
                      <w:szCs w:val="20"/>
                    </w:rPr>
                    <w:t xml:space="preserve">the space name that includes your </w:t>
                  </w:r>
                  <w:r w:rsidR="00D14598" w:rsidRPr="00767ABF">
                    <w:rPr>
                      <w:rFonts w:ascii="Arial" w:hAnsi="Arial" w:cs="Arial"/>
                      <w:noProof/>
                      <w:sz w:val="20"/>
                      <w:szCs w:val="20"/>
                    </w:rPr>
                    <w:t>two digit number.</w:t>
                  </w:r>
                </w:p>
              </w:tc>
            </w:tr>
            <w:tr w:rsidR="001F754C" w:rsidRPr="00767ABF" w14:paraId="2D3187C3" w14:textId="77777777" w:rsidTr="00F5228E">
              <w:trPr>
                <w:trHeight w:val="1134"/>
              </w:trPr>
              <w:tc>
                <w:tcPr>
                  <w:tcW w:w="3672" w:type="dxa"/>
                  <w:tcBorders>
                    <w:left w:val="nil"/>
                    <w:bottom w:val="single" w:sz="4" w:space="0" w:color="auto"/>
                  </w:tcBorders>
                  <w:tcMar>
                    <w:top w:w="108" w:type="dxa"/>
                    <w:bottom w:w="108" w:type="dxa"/>
                  </w:tcMar>
                </w:tcPr>
                <w:p w14:paraId="4F80AA9E" w14:textId="77777777" w:rsidR="001F754C" w:rsidRPr="00767ABF" w:rsidRDefault="001F754C" w:rsidP="009F7C98">
                  <w:pPr>
                    <w:pStyle w:val="032TableBodCcopy"/>
                    <w:numPr>
                      <w:ilvl w:val="0"/>
                      <w:numId w:val="57"/>
                    </w:numPr>
                    <w:rPr>
                      <w:rFonts w:ascii="Arial" w:hAnsi="Arial" w:cs="Arial"/>
                      <w:sz w:val="20"/>
                      <w:szCs w:val="20"/>
                    </w:rPr>
                  </w:pPr>
                  <w:r w:rsidRPr="00767ABF">
                    <w:rPr>
                      <w:rFonts w:ascii="Arial" w:hAnsi="Arial" w:cs="Arial"/>
                      <w:sz w:val="20"/>
                      <w:szCs w:val="20"/>
                    </w:rPr>
                    <w:t xml:space="preserve">Now build the </w:t>
                  </w:r>
                  <w:proofErr w:type="spellStart"/>
                  <w:r w:rsidRPr="00767ABF">
                    <w:rPr>
                      <w:rFonts w:ascii="Arial" w:hAnsi="Arial" w:cs="Arial"/>
                      <w:sz w:val="20"/>
                      <w:szCs w:val="20"/>
                    </w:rPr>
                    <w:t>mtar</w:t>
                  </w:r>
                  <w:proofErr w:type="spellEnd"/>
                  <w:r w:rsidRPr="00767ABF">
                    <w:rPr>
                      <w:rFonts w:ascii="Arial" w:hAnsi="Arial" w:cs="Arial"/>
                      <w:sz w:val="20"/>
                      <w:szCs w:val="20"/>
                    </w:rPr>
                    <w:t xml:space="preserve"> file but this time targeting Cloud Foundry.</w:t>
                  </w:r>
                </w:p>
                <w:p w14:paraId="2190AA7C" w14:textId="77777777" w:rsidR="001F754C" w:rsidRPr="00767ABF" w:rsidRDefault="001F754C" w:rsidP="001F754C">
                  <w:pPr>
                    <w:pStyle w:val="032TableBodCcopy"/>
                    <w:rPr>
                      <w:rFonts w:ascii="Arial" w:hAnsi="Arial" w:cs="Arial"/>
                      <w:sz w:val="20"/>
                      <w:szCs w:val="20"/>
                    </w:rPr>
                  </w:pPr>
                </w:p>
                <w:p w14:paraId="442DBFCB" w14:textId="06890C19" w:rsidR="00283CC2" w:rsidRPr="00767ABF" w:rsidRDefault="00283CC2" w:rsidP="00283CC2">
                  <w:pPr>
                    <w:rPr>
                      <w:rFonts w:ascii="Arial" w:hAnsi="Arial" w:cs="Arial"/>
                      <w:b/>
                      <w:sz w:val="20"/>
                      <w:szCs w:val="20"/>
                    </w:rPr>
                  </w:pPr>
                  <w:proofErr w:type="spellStart"/>
                  <w:r w:rsidRPr="00767ABF">
                    <w:rPr>
                      <w:rFonts w:ascii="Arial" w:hAnsi="Arial" w:cs="Arial"/>
                      <w:b/>
                      <w:color w:val="000000"/>
                      <w:sz w:val="20"/>
                      <w:szCs w:val="20"/>
                    </w:rPr>
                    <w:t>mta</w:t>
                  </w:r>
                  <w:proofErr w:type="spellEnd"/>
                  <w:r w:rsidRPr="00767ABF">
                    <w:rPr>
                      <w:rFonts w:ascii="Arial" w:hAnsi="Arial" w:cs="Arial"/>
                      <w:b/>
                      <w:color w:val="000000"/>
                      <w:sz w:val="20"/>
                      <w:szCs w:val="20"/>
                    </w:rPr>
                    <w:t xml:space="preserve"> --build-target CF --</w:t>
                  </w:r>
                  <w:proofErr w:type="spellStart"/>
                  <w:r w:rsidRPr="00767ABF">
                    <w:rPr>
                      <w:rFonts w:ascii="Arial" w:hAnsi="Arial" w:cs="Arial"/>
                      <w:b/>
                      <w:color w:val="000000"/>
                      <w:sz w:val="20"/>
                      <w:szCs w:val="20"/>
                    </w:rPr>
                    <w:t>mtar</w:t>
                  </w:r>
                  <w:proofErr w:type="spellEnd"/>
                  <w:r w:rsidRPr="00767ABF">
                    <w:rPr>
                      <w:rFonts w:ascii="Arial" w:hAnsi="Arial" w:cs="Arial"/>
                      <w:b/>
                      <w:color w:val="000000"/>
                      <w:sz w:val="20"/>
                      <w:szCs w:val="20"/>
                    </w:rPr>
                    <w:t xml:space="preserve"> target/dat368_cf.mtar build</w:t>
                  </w:r>
                </w:p>
                <w:p w14:paraId="473BC5A9" w14:textId="161E402D" w:rsidR="001F754C" w:rsidRPr="00767ABF" w:rsidRDefault="001F754C" w:rsidP="001F754C">
                  <w:pPr>
                    <w:pStyle w:val="032TableBodCcopy"/>
                    <w:rPr>
                      <w:rFonts w:ascii="Arial" w:hAnsi="Arial" w:cs="Arial"/>
                      <w:sz w:val="20"/>
                      <w:szCs w:val="20"/>
                    </w:rPr>
                  </w:pPr>
                </w:p>
              </w:tc>
              <w:tc>
                <w:tcPr>
                  <w:tcW w:w="6302" w:type="dxa"/>
                  <w:tcBorders>
                    <w:bottom w:val="single" w:sz="4" w:space="0" w:color="auto"/>
                    <w:right w:val="nil"/>
                  </w:tcBorders>
                  <w:tcMar>
                    <w:top w:w="108" w:type="dxa"/>
                    <w:bottom w:w="108" w:type="dxa"/>
                  </w:tcMar>
                </w:tcPr>
                <w:p w14:paraId="5B1AC62D" w14:textId="15F8FCA7" w:rsidR="001F754C" w:rsidRPr="00767ABF" w:rsidRDefault="00134751" w:rsidP="008E414D">
                  <w:pPr>
                    <w:pStyle w:val="032TableBodCcopy"/>
                    <w:rPr>
                      <w:rFonts w:ascii="Arial" w:hAnsi="Arial" w:cs="Arial"/>
                      <w:noProof/>
                      <w:sz w:val="20"/>
                      <w:szCs w:val="20"/>
                    </w:rPr>
                  </w:pPr>
                  <w:r w:rsidRPr="00767ABF">
                    <w:rPr>
                      <w:rFonts w:ascii="Arial" w:hAnsi="Arial" w:cs="Arial"/>
                      <w:noProof/>
                      <w:sz w:val="20"/>
                      <w:szCs w:val="20"/>
                    </w:rPr>
                    <w:drawing>
                      <wp:inline distT="0" distB="0" distL="0" distR="0" wp14:anchorId="0C01433A" wp14:editId="277CB029">
                        <wp:extent cx="3864610" cy="703580"/>
                        <wp:effectExtent l="0" t="0" r="0" b="0"/>
                        <wp:docPr id="2288" name="Picture 2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864610" cy="703580"/>
                                </a:xfrm>
                                <a:prstGeom prst="rect">
                                  <a:avLst/>
                                </a:prstGeom>
                              </pic:spPr>
                            </pic:pic>
                          </a:graphicData>
                        </a:graphic>
                      </wp:inline>
                    </w:drawing>
                  </w:r>
                </w:p>
              </w:tc>
            </w:tr>
            <w:tr w:rsidR="002667FC" w:rsidRPr="00767ABF" w14:paraId="5D598AB0" w14:textId="77777777" w:rsidTr="00F5228E">
              <w:trPr>
                <w:trHeight w:val="1134"/>
              </w:trPr>
              <w:tc>
                <w:tcPr>
                  <w:tcW w:w="9974" w:type="dxa"/>
                  <w:gridSpan w:val="2"/>
                  <w:tcBorders>
                    <w:left w:val="nil"/>
                    <w:bottom w:val="single" w:sz="4" w:space="0" w:color="auto"/>
                  </w:tcBorders>
                  <w:tcMar>
                    <w:top w:w="108" w:type="dxa"/>
                    <w:bottom w:w="108" w:type="dxa"/>
                  </w:tcMar>
                </w:tcPr>
                <w:p w14:paraId="2F9E0CB0" w14:textId="02375C8C" w:rsidR="002667FC" w:rsidRPr="00767ABF" w:rsidRDefault="002667FC" w:rsidP="008E414D">
                  <w:pPr>
                    <w:pStyle w:val="032TableBodCcopy"/>
                    <w:rPr>
                      <w:rFonts w:ascii="Arial" w:hAnsi="Arial" w:cs="Arial"/>
                      <w:noProof/>
                      <w:sz w:val="20"/>
                      <w:szCs w:val="20"/>
                    </w:rPr>
                  </w:pPr>
                  <w:r w:rsidRPr="00767ABF">
                    <w:rPr>
                      <w:rFonts w:ascii="Arial" w:hAnsi="Arial" w:cs="Arial"/>
                      <w:sz w:val="20"/>
                      <w:szCs w:val="20"/>
                    </w:rPr>
                    <w:t xml:space="preserve">Note: The following deploy operation will take </w:t>
                  </w:r>
                  <w:r w:rsidR="00720DC8" w:rsidRPr="00767ABF">
                    <w:rPr>
                      <w:rFonts w:ascii="Arial" w:hAnsi="Arial" w:cs="Arial"/>
                      <w:sz w:val="20"/>
                      <w:szCs w:val="20"/>
                    </w:rPr>
                    <w:t xml:space="preserve">approximately </w:t>
                  </w:r>
                  <w:r w:rsidR="008828B5" w:rsidRPr="00767ABF">
                    <w:rPr>
                      <w:rFonts w:ascii="Arial" w:hAnsi="Arial" w:cs="Arial"/>
                      <w:sz w:val="20"/>
                      <w:szCs w:val="20"/>
                    </w:rPr>
                    <w:t>12</w:t>
                  </w:r>
                  <w:r w:rsidR="00720DC8" w:rsidRPr="00767ABF">
                    <w:rPr>
                      <w:rFonts w:ascii="Arial" w:hAnsi="Arial" w:cs="Arial"/>
                      <w:sz w:val="20"/>
                      <w:szCs w:val="20"/>
                    </w:rPr>
                    <w:t xml:space="preserve"> minutes. </w:t>
                  </w:r>
                  <w:r w:rsidRPr="00767ABF">
                    <w:rPr>
                      <w:rFonts w:ascii="Arial" w:hAnsi="Arial" w:cs="Arial"/>
                      <w:sz w:val="20"/>
                      <w:szCs w:val="20"/>
                    </w:rPr>
                    <w:t xml:space="preserve">The initial file upload takes at </w:t>
                  </w:r>
                  <w:r w:rsidR="008773A3" w:rsidRPr="00767ABF">
                    <w:rPr>
                      <w:rFonts w:ascii="Arial" w:hAnsi="Arial" w:cs="Arial"/>
                      <w:sz w:val="20"/>
                      <w:szCs w:val="20"/>
                    </w:rPr>
                    <w:t>nearly</w:t>
                  </w:r>
                  <w:r w:rsidRPr="00767ABF">
                    <w:rPr>
                      <w:rFonts w:ascii="Arial" w:hAnsi="Arial" w:cs="Arial"/>
                      <w:sz w:val="20"/>
                      <w:szCs w:val="20"/>
                    </w:rPr>
                    <w:t xml:space="preserve"> </w:t>
                  </w:r>
                  <w:r w:rsidR="008773A3" w:rsidRPr="00767ABF">
                    <w:rPr>
                      <w:rFonts w:ascii="Arial" w:hAnsi="Arial" w:cs="Arial"/>
                      <w:sz w:val="20"/>
                      <w:szCs w:val="20"/>
                    </w:rPr>
                    <w:t>3</w:t>
                  </w:r>
                  <w:r w:rsidRPr="00767ABF">
                    <w:rPr>
                      <w:rFonts w:ascii="Arial" w:hAnsi="Arial" w:cs="Arial"/>
                      <w:sz w:val="20"/>
                      <w:szCs w:val="20"/>
                    </w:rPr>
                    <w:t xml:space="preserve"> minutes without displaying any </w:t>
                  </w:r>
                  <w:r w:rsidR="008773A3" w:rsidRPr="00767ABF">
                    <w:rPr>
                      <w:rFonts w:ascii="Arial" w:hAnsi="Arial" w:cs="Arial"/>
                      <w:sz w:val="20"/>
                      <w:szCs w:val="20"/>
                    </w:rPr>
                    <w:t>progress indication</w:t>
                  </w:r>
                  <w:r w:rsidR="00A046D5">
                    <w:rPr>
                      <w:rFonts w:ascii="Arial" w:hAnsi="Arial" w:cs="Arial"/>
                      <w:sz w:val="20"/>
                      <w:szCs w:val="20"/>
                    </w:rPr>
                    <w:t xml:space="preserve"> so don't worry that the process has hung</w:t>
                  </w:r>
                  <w:r w:rsidRPr="00767ABF">
                    <w:rPr>
                      <w:rFonts w:ascii="Arial" w:hAnsi="Arial" w:cs="Arial"/>
                      <w:sz w:val="20"/>
                      <w:szCs w:val="20"/>
                    </w:rPr>
                    <w:t xml:space="preserve">.  </w:t>
                  </w:r>
                  <w:r w:rsidR="00720DC8" w:rsidRPr="00767ABF">
                    <w:rPr>
                      <w:rFonts w:ascii="Arial" w:hAnsi="Arial" w:cs="Arial"/>
                      <w:sz w:val="20"/>
                      <w:szCs w:val="20"/>
                    </w:rPr>
                    <w:t xml:space="preserve">Once you see some output from the deploy process you may want to take a break and return </w:t>
                  </w:r>
                  <w:r w:rsidR="008773A3" w:rsidRPr="00767ABF">
                    <w:rPr>
                      <w:rFonts w:ascii="Arial" w:hAnsi="Arial" w:cs="Arial"/>
                      <w:sz w:val="20"/>
                      <w:szCs w:val="20"/>
                    </w:rPr>
                    <w:t xml:space="preserve">in about </w:t>
                  </w:r>
                  <w:r w:rsidR="008828B5" w:rsidRPr="00767ABF">
                    <w:rPr>
                      <w:rFonts w:ascii="Arial" w:hAnsi="Arial" w:cs="Arial"/>
                      <w:sz w:val="20"/>
                      <w:szCs w:val="20"/>
                    </w:rPr>
                    <w:t>10</w:t>
                  </w:r>
                  <w:r w:rsidR="008773A3" w:rsidRPr="00767ABF">
                    <w:rPr>
                      <w:rFonts w:ascii="Arial" w:hAnsi="Arial" w:cs="Arial"/>
                      <w:sz w:val="20"/>
                      <w:szCs w:val="20"/>
                    </w:rPr>
                    <w:t xml:space="preserve"> minutes.</w:t>
                  </w:r>
                </w:p>
              </w:tc>
            </w:tr>
            <w:tr w:rsidR="0093783F" w:rsidRPr="00767ABF" w14:paraId="54497590" w14:textId="77777777" w:rsidTr="00F5228E">
              <w:trPr>
                <w:trHeight w:val="1134"/>
              </w:trPr>
              <w:tc>
                <w:tcPr>
                  <w:tcW w:w="3672" w:type="dxa"/>
                  <w:tcBorders>
                    <w:left w:val="nil"/>
                    <w:bottom w:val="single" w:sz="4" w:space="0" w:color="auto"/>
                  </w:tcBorders>
                  <w:tcMar>
                    <w:top w:w="108" w:type="dxa"/>
                    <w:bottom w:w="108" w:type="dxa"/>
                  </w:tcMar>
                </w:tcPr>
                <w:p w14:paraId="6F578BE8" w14:textId="38979981" w:rsidR="0093783F" w:rsidRPr="00767ABF" w:rsidRDefault="003A1612" w:rsidP="009F7C98">
                  <w:pPr>
                    <w:pStyle w:val="032TableBodCcopy"/>
                    <w:numPr>
                      <w:ilvl w:val="0"/>
                      <w:numId w:val="57"/>
                    </w:numPr>
                    <w:rPr>
                      <w:rFonts w:ascii="Arial" w:hAnsi="Arial" w:cs="Arial"/>
                      <w:sz w:val="20"/>
                      <w:szCs w:val="20"/>
                    </w:rPr>
                  </w:pPr>
                  <w:r w:rsidRPr="00767ABF">
                    <w:rPr>
                      <w:rFonts w:ascii="Arial" w:hAnsi="Arial" w:cs="Arial"/>
                      <w:sz w:val="20"/>
                      <w:szCs w:val="20"/>
                    </w:rPr>
                    <w:t xml:space="preserve">Deploy the </w:t>
                  </w:r>
                  <w:proofErr w:type="spellStart"/>
                  <w:r w:rsidRPr="00767ABF">
                    <w:rPr>
                      <w:rFonts w:ascii="Arial" w:hAnsi="Arial" w:cs="Arial"/>
                      <w:sz w:val="20"/>
                      <w:szCs w:val="20"/>
                    </w:rPr>
                    <w:t>mtar</w:t>
                  </w:r>
                  <w:proofErr w:type="spellEnd"/>
                  <w:r w:rsidRPr="00767ABF">
                    <w:rPr>
                      <w:rFonts w:ascii="Arial" w:hAnsi="Arial" w:cs="Arial"/>
                      <w:sz w:val="20"/>
                      <w:szCs w:val="20"/>
                    </w:rPr>
                    <w:t xml:space="preserve"> using your modified </w:t>
                  </w:r>
                  <w:proofErr w:type="spellStart"/>
                  <w:r w:rsidRPr="00767ABF">
                    <w:rPr>
                      <w:rFonts w:ascii="Arial" w:hAnsi="Arial" w:cs="Arial"/>
                      <w:sz w:val="20"/>
                      <w:szCs w:val="20"/>
                    </w:rPr>
                    <w:t>deploy_cf.mtaext</w:t>
                  </w:r>
                  <w:proofErr w:type="spellEnd"/>
                  <w:r w:rsidRPr="00767ABF">
                    <w:rPr>
                      <w:rFonts w:ascii="Arial" w:hAnsi="Arial" w:cs="Arial"/>
                      <w:sz w:val="20"/>
                      <w:szCs w:val="20"/>
                    </w:rPr>
                    <w:t xml:space="preserve"> file.</w:t>
                  </w:r>
                </w:p>
                <w:p w14:paraId="5157C6F9" w14:textId="77777777" w:rsidR="00B418DA" w:rsidRPr="00767ABF" w:rsidRDefault="00B418DA" w:rsidP="00B418DA">
                  <w:pPr>
                    <w:pStyle w:val="032TableBodCcopy"/>
                    <w:ind w:left="540"/>
                    <w:rPr>
                      <w:rFonts w:ascii="Arial" w:hAnsi="Arial" w:cs="Arial"/>
                      <w:sz w:val="20"/>
                      <w:szCs w:val="20"/>
                    </w:rPr>
                  </w:pPr>
                </w:p>
                <w:p w14:paraId="2F79221D" w14:textId="6A22665B" w:rsidR="00B418DA" w:rsidRPr="00767ABF" w:rsidRDefault="00695BCB" w:rsidP="00B418DA">
                  <w:pPr>
                    <w:rPr>
                      <w:rFonts w:ascii="Arial" w:hAnsi="Arial" w:cs="Arial"/>
                      <w:b/>
                      <w:sz w:val="20"/>
                      <w:szCs w:val="20"/>
                    </w:rPr>
                  </w:pPr>
                  <w:proofErr w:type="spellStart"/>
                  <w:r w:rsidRPr="00767ABF">
                    <w:rPr>
                      <w:rFonts w:ascii="Arial" w:hAnsi="Arial" w:cs="Arial"/>
                      <w:b/>
                      <w:sz w:val="20"/>
                      <w:szCs w:val="20"/>
                    </w:rPr>
                    <w:t>cf</w:t>
                  </w:r>
                  <w:proofErr w:type="spellEnd"/>
                  <w:r w:rsidR="00A64AE1" w:rsidRPr="00767ABF">
                    <w:rPr>
                      <w:rFonts w:ascii="Arial" w:hAnsi="Arial" w:cs="Arial"/>
                      <w:b/>
                      <w:sz w:val="20"/>
                      <w:szCs w:val="20"/>
                    </w:rPr>
                    <w:t xml:space="preserve"> deploy target/dat368_cf</w:t>
                  </w:r>
                  <w:r w:rsidR="00B418DA" w:rsidRPr="00767ABF">
                    <w:rPr>
                      <w:rFonts w:ascii="Arial" w:hAnsi="Arial" w:cs="Arial"/>
                      <w:b/>
                      <w:sz w:val="20"/>
                      <w:szCs w:val="20"/>
                    </w:rPr>
                    <w:t>.mtar --use-namespaces --no-names</w:t>
                  </w:r>
                  <w:r w:rsidR="00A64AE1" w:rsidRPr="00767ABF">
                    <w:rPr>
                      <w:rFonts w:ascii="Arial" w:hAnsi="Arial" w:cs="Arial"/>
                      <w:b/>
                      <w:sz w:val="20"/>
                      <w:szCs w:val="20"/>
                    </w:rPr>
                    <w:t xml:space="preserve">paces-for-services -e </w:t>
                  </w:r>
                  <w:proofErr w:type="spellStart"/>
                  <w:r w:rsidR="00A64AE1" w:rsidRPr="00767ABF">
                    <w:rPr>
                      <w:rFonts w:ascii="Arial" w:hAnsi="Arial" w:cs="Arial"/>
                      <w:b/>
                      <w:sz w:val="20"/>
                      <w:szCs w:val="20"/>
                    </w:rPr>
                    <w:t>deploy_cf</w:t>
                  </w:r>
                  <w:r w:rsidR="00B418DA" w:rsidRPr="00767ABF">
                    <w:rPr>
                      <w:rFonts w:ascii="Arial" w:hAnsi="Arial" w:cs="Arial"/>
                      <w:b/>
                      <w:sz w:val="20"/>
                      <w:szCs w:val="20"/>
                    </w:rPr>
                    <w:t>.mtaext</w:t>
                  </w:r>
                  <w:proofErr w:type="spellEnd"/>
                </w:p>
                <w:p w14:paraId="74A1BFC6" w14:textId="77777777" w:rsidR="00B418DA" w:rsidRPr="00767ABF" w:rsidRDefault="00B418DA" w:rsidP="00B418DA">
                  <w:pPr>
                    <w:pStyle w:val="032TableBodCcopy"/>
                    <w:ind w:left="540"/>
                    <w:rPr>
                      <w:rFonts w:ascii="Arial" w:hAnsi="Arial" w:cs="Arial"/>
                      <w:sz w:val="20"/>
                      <w:szCs w:val="20"/>
                    </w:rPr>
                  </w:pPr>
                </w:p>
                <w:p w14:paraId="4F86CB73" w14:textId="43A29B91" w:rsidR="00134751" w:rsidRPr="00767ABF" w:rsidRDefault="00134751" w:rsidP="007A18E4">
                  <w:pPr>
                    <w:pStyle w:val="032TableBodCcopy"/>
                    <w:rPr>
                      <w:rFonts w:ascii="Arial" w:hAnsi="Arial" w:cs="Arial"/>
                      <w:sz w:val="20"/>
                      <w:szCs w:val="20"/>
                    </w:rPr>
                  </w:pPr>
                </w:p>
              </w:tc>
              <w:tc>
                <w:tcPr>
                  <w:tcW w:w="6302" w:type="dxa"/>
                  <w:tcBorders>
                    <w:bottom w:val="single" w:sz="4" w:space="0" w:color="auto"/>
                    <w:right w:val="nil"/>
                  </w:tcBorders>
                  <w:tcMar>
                    <w:top w:w="108" w:type="dxa"/>
                    <w:bottom w:w="108" w:type="dxa"/>
                  </w:tcMar>
                </w:tcPr>
                <w:p w14:paraId="0137C9E8" w14:textId="37495057" w:rsidR="0093783F" w:rsidRPr="00767ABF" w:rsidRDefault="00AE01A7" w:rsidP="008E414D">
                  <w:pPr>
                    <w:pStyle w:val="032TableBodCcopy"/>
                    <w:rPr>
                      <w:rFonts w:ascii="Arial" w:hAnsi="Arial" w:cs="Arial"/>
                      <w:noProof/>
                      <w:sz w:val="20"/>
                      <w:szCs w:val="20"/>
                    </w:rPr>
                  </w:pPr>
                  <w:r w:rsidRPr="00767ABF">
                    <w:rPr>
                      <w:rFonts w:ascii="Arial" w:hAnsi="Arial" w:cs="Arial"/>
                      <w:noProof/>
                      <w:sz w:val="20"/>
                      <w:szCs w:val="20"/>
                    </w:rPr>
                    <w:drawing>
                      <wp:inline distT="0" distB="0" distL="0" distR="0" wp14:anchorId="129BF22D" wp14:editId="03A6674B">
                        <wp:extent cx="3864610" cy="903605"/>
                        <wp:effectExtent l="0" t="0" r="0" b="0"/>
                        <wp:docPr id="2266" name="Picture 2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864610" cy="903605"/>
                                </a:xfrm>
                                <a:prstGeom prst="rect">
                                  <a:avLst/>
                                </a:prstGeom>
                              </pic:spPr>
                            </pic:pic>
                          </a:graphicData>
                        </a:graphic>
                      </wp:inline>
                    </w:drawing>
                  </w:r>
                </w:p>
              </w:tc>
            </w:tr>
            <w:tr w:rsidR="008E414D" w:rsidRPr="00767ABF" w14:paraId="3E8C2100" w14:textId="77777777" w:rsidTr="00F5228E">
              <w:trPr>
                <w:trHeight w:val="1134"/>
              </w:trPr>
              <w:tc>
                <w:tcPr>
                  <w:tcW w:w="9974" w:type="dxa"/>
                  <w:gridSpan w:val="2"/>
                  <w:tcBorders>
                    <w:left w:val="nil"/>
                    <w:right w:val="nil"/>
                  </w:tcBorders>
                  <w:tcMar>
                    <w:top w:w="108" w:type="dxa"/>
                    <w:bottom w:w="108" w:type="dxa"/>
                  </w:tcMar>
                </w:tcPr>
                <w:p w14:paraId="766AA862" w14:textId="51AAED92" w:rsidR="009E49BB" w:rsidRPr="00767ABF" w:rsidRDefault="009E49BB" w:rsidP="008E414D">
                  <w:pPr>
                    <w:pStyle w:val="032TableBodCcopy"/>
                    <w:rPr>
                      <w:rFonts w:ascii="Arial" w:hAnsi="Arial" w:cs="Arial"/>
                      <w:noProof/>
                      <w:sz w:val="20"/>
                      <w:szCs w:val="20"/>
                    </w:rPr>
                  </w:pPr>
                  <w:r w:rsidRPr="00767ABF">
                    <w:rPr>
                      <w:rFonts w:ascii="Arial" w:hAnsi="Arial" w:cs="Arial"/>
                      <w:noProof/>
                      <w:sz w:val="20"/>
                      <w:szCs w:val="20"/>
                    </w:rPr>
                    <w:lastRenderedPageBreak/>
                    <w:t xml:space="preserve">Once deployed, the system will understand the roles that your application has defined.  As we did earlier, you </w:t>
                  </w:r>
                  <w:r w:rsidR="00AC6160" w:rsidRPr="00767ABF">
                    <w:rPr>
                      <w:rFonts w:ascii="Arial" w:hAnsi="Arial" w:cs="Arial"/>
                      <w:noProof/>
                      <w:sz w:val="20"/>
                      <w:szCs w:val="20"/>
                    </w:rPr>
                    <w:t>would</w:t>
                  </w:r>
                  <w:r w:rsidRPr="00767ABF">
                    <w:rPr>
                      <w:rFonts w:ascii="Arial" w:hAnsi="Arial" w:cs="Arial"/>
                      <w:noProof/>
                      <w:sz w:val="20"/>
                      <w:szCs w:val="20"/>
                    </w:rPr>
                    <w:t xml:space="preserve"> need to log into your </w:t>
                  </w:r>
                  <w:r w:rsidR="00741136" w:rsidRPr="00767ABF">
                    <w:rPr>
                      <w:rFonts w:ascii="Arial" w:hAnsi="Arial" w:cs="Arial"/>
                      <w:noProof/>
                      <w:sz w:val="20"/>
                      <w:szCs w:val="20"/>
                    </w:rPr>
                    <w:t>Cloud Foundry</w:t>
                  </w:r>
                  <w:r w:rsidRPr="00767ABF">
                    <w:rPr>
                      <w:rFonts w:ascii="Arial" w:hAnsi="Arial" w:cs="Arial"/>
                      <w:noProof/>
                      <w:sz w:val="20"/>
                      <w:szCs w:val="20"/>
                    </w:rPr>
                    <w:t xml:space="preserve"> account and create role collections and assign roles to them.  </w:t>
                  </w:r>
                </w:p>
                <w:p w14:paraId="6692FB51" w14:textId="40FCD744" w:rsidR="008E414D" w:rsidRPr="00767ABF" w:rsidRDefault="009E49BB" w:rsidP="008E414D">
                  <w:pPr>
                    <w:pStyle w:val="032TableBodCcopy"/>
                    <w:rPr>
                      <w:rFonts w:ascii="Arial" w:hAnsi="Arial" w:cs="Arial"/>
                      <w:noProof/>
                      <w:sz w:val="20"/>
                      <w:szCs w:val="20"/>
                    </w:rPr>
                  </w:pPr>
                  <w:r w:rsidRPr="00767ABF">
                    <w:rPr>
                      <w:rFonts w:ascii="Arial" w:hAnsi="Arial" w:cs="Arial"/>
                      <w:noProof/>
                      <w:sz w:val="20"/>
                      <w:szCs w:val="20"/>
                    </w:rPr>
                    <w:t xml:space="preserve">You then </w:t>
                  </w:r>
                  <w:r w:rsidR="00AC6160" w:rsidRPr="00767ABF">
                    <w:rPr>
                      <w:rFonts w:ascii="Arial" w:hAnsi="Arial" w:cs="Arial"/>
                      <w:noProof/>
                      <w:sz w:val="20"/>
                      <w:szCs w:val="20"/>
                    </w:rPr>
                    <w:t xml:space="preserve">would </w:t>
                  </w:r>
                  <w:r w:rsidRPr="00767ABF">
                    <w:rPr>
                      <w:rFonts w:ascii="Arial" w:hAnsi="Arial" w:cs="Arial"/>
                      <w:noProof/>
                      <w:sz w:val="20"/>
                      <w:szCs w:val="20"/>
                    </w:rPr>
                    <w:t xml:space="preserve">need to assign the created role collection to your users.  Because we can’t give you access to the </w:t>
                  </w:r>
                  <w:r w:rsidR="00741136" w:rsidRPr="00767ABF">
                    <w:rPr>
                      <w:rFonts w:ascii="Arial" w:hAnsi="Arial" w:cs="Arial"/>
                      <w:noProof/>
                      <w:sz w:val="20"/>
                      <w:szCs w:val="20"/>
                    </w:rPr>
                    <w:t>Cloud Foundry</w:t>
                  </w:r>
                  <w:r w:rsidRPr="00767ABF">
                    <w:rPr>
                      <w:rFonts w:ascii="Arial" w:hAnsi="Arial" w:cs="Arial"/>
                      <w:noProof/>
                      <w:sz w:val="20"/>
                      <w:szCs w:val="20"/>
                    </w:rPr>
                    <w:t xml:space="preserve"> account we’re using, we</w:t>
                  </w:r>
                  <w:r w:rsidR="00AC6160" w:rsidRPr="00767ABF">
                    <w:rPr>
                      <w:rFonts w:ascii="Arial" w:hAnsi="Arial" w:cs="Arial"/>
                      <w:noProof/>
                      <w:sz w:val="20"/>
                      <w:szCs w:val="20"/>
                    </w:rPr>
                    <w:t xml:space="preserve"> will have to do this for you.</w:t>
                  </w:r>
                </w:p>
                <w:p w14:paraId="13126B20" w14:textId="44A47541" w:rsidR="00FB3AF6" w:rsidRPr="00767ABF" w:rsidRDefault="00FB3AF6" w:rsidP="008E414D">
                  <w:pPr>
                    <w:pStyle w:val="032TableBodCcopy"/>
                    <w:rPr>
                      <w:rFonts w:ascii="Arial" w:hAnsi="Arial" w:cs="Arial"/>
                      <w:noProof/>
                      <w:sz w:val="20"/>
                      <w:szCs w:val="20"/>
                    </w:rPr>
                  </w:pPr>
                </w:p>
                <w:p w14:paraId="74331527" w14:textId="460930F3" w:rsidR="00FB3AF6" w:rsidRPr="0043182D" w:rsidRDefault="00FB3AF6" w:rsidP="008E414D">
                  <w:pPr>
                    <w:pStyle w:val="032TableBodCcopy"/>
                    <w:rPr>
                      <w:rFonts w:ascii="Arial" w:hAnsi="Arial" w:cs="Arial"/>
                      <w:b/>
                      <w:noProof/>
                      <w:sz w:val="20"/>
                      <w:szCs w:val="20"/>
                    </w:rPr>
                  </w:pPr>
                  <w:r w:rsidRPr="0043182D">
                    <w:rPr>
                      <w:rFonts w:ascii="Arial" w:hAnsi="Arial" w:cs="Arial"/>
                      <w:b/>
                      <w:noProof/>
                      <w:sz w:val="20"/>
                      <w:szCs w:val="20"/>
                    </w:rPr>
                    <w:t xml:space="preserve">If you get to this point in the exercise, raise your hand and </w:t>
                  </w:r>
                  <w:r w:rsidR="00175F9D" w:rsidRPr="0043182D">
                    <w:rPr>
                      <w:rFonts w:ascii="Arial" w:hAnsi="Arial" w:cs="Arial"/>
                      <w:b/>
                      <w:noProof/>
                      <w:sz w:val="20"/>
                      <w:szCs w:val="20"/>
                    </w:rPr>
                    <w:t xml:space="preserve">a facilitator will add your role to the role collection for the </w:t>
                  </w:r>
                  <w:hyperlink r:id="rId165" w:history="1">
                    <w:r w:rsidR="00175F9D" w:rsidRPr="0043182D">
                      <w:rPr>
                        <w:rStyle w:val="Hyperlink"/>
                        <w:rFonts w:ascii="Arial" w:hAnsi="Arial" w:cs="Arial"/>
                        <w:b/>
                        <w:noProof/>
                        <w:sz w:val="20"/>
                        <w:szCs w:val="20"/>
                      </w:rPr>
                      <w:t>primaryuser01@gmail.com</w:t>
                    </w:r>
                  </w:hyperlink>
                  <w:r w:rsidR="001B413D" w:rsidRPr="0043182D">
                    <w:rPr>
                      <w:rFonts w:ascii="Arial" w:hAnsi="Arial" w:cs="Arial"/>
                      <w:b/>
                      <w:noProof/>
                      <w:sz w:val="20"/>
                      <w:szCs w:val="20"/>
                    </w:rPr>
                    <w:t xml:space="preserve"> user.</w:t>
                  </w:r>
                </w:p>
                <w:p w14:paraId="1BF1E083" w14:textId="293EB179" w:rsidR="00DD18A3" w:rsidRPr="00767ABF" w:rsidRDefault="00DD18A3" w:rsidP="008E414D">
                  <w:pPr>
                    <w:pStyle w:val="032TableBodCcopy"/>
                    <w:rPr>
                      <w:rFonts w:ascii="Arial" w:hAnsi="Arial" w:cs="Arial"/>
                      <w:noProof/>
                      <w:sz w:val="20"/>
                      <w:szCs w:val="20"/>
                    </w:rPr>
                  </w:pPr>
                </w:p>
                <w:p w14:paraId="652B250E" w14:textId="258AD9B9" w:rsidR="00DD18A3" w:rsidRPr="00767ABF" w:rsidRDefault="00DD18A3" w:rsidP="008E414D">
                  <w:pPr>
                    <w:pStyle w:val="032TableBodCcopy"/>
                    <w:rPr>
                      <w:rFonts w:ascii="Arial" w:hAnsi="Arial" w:cs="Arial"/>
                      <w:noProof/>
                      <w:sz w:val="20"/>
                      <w:szCs w:val="20"/>
                    </w:rPr>
                  </w:pPr>
                  <w:r w:rsidRPr="00767ABF">
                    <w:rPr>
                      <w:rFonts w:ascii="Arial" w:hAnsi="Arial" w:cs="Arial"/>
                      <w:noProof/>
                      <w:sz w:val="20"/>
                      <w:szCs w:val="20"/>
                    </w:rPr>
                    <w:t>If you were doing this in your own account, you would first create a new DAT368 role collection and add the DAT368Manager and DAT368</w:t>
                  </w:r>
                  <w:r w:rsidR="00AC6160" w:rsidRPr="00767ABF">
                    <w:rPr>
                      <w:rFonts w:ascii="Arial" w:hAnsi="Arial" w:cs="Arial"/>
                      <w:noProof/>
                      <w:sz w:val="20"/>
                      <w:szCs w:val="20"/>
                    </w:rPr>
                    <w:t>_XX</w:t>
                  </w:r>
                  <w:r w:rsidRPr="00767ABF">
                    <w:rPr>
                      <w:rFonts w:ascii="Arial" w:hAnsi="Arial" w:cs="Arial"/>
                      <w:noProof/>
                      <w:sz w:val="20"/>
                      <w:szCs w:val="20"/>
                    </w:rPr>
                    <w:t xml:space="preserve"> User roles to it(not pictured).</w:t>
                  </w:r>
                </w:p>
                <w:p w14:paraId="35C3DB4E" w14:textId="35C1113C" w:rsidR="00DD18A3" w:rsidRPr="00767ABF" w:rsidRDefault="00DD18A3" w:rsidP="008E414D">
                  <w:pPr>
                    <w:pStyle w:val="032TableBodCcopy"/>
                    <w:rPr>
                      <w:rFonts w:ascii="Arial" w:hAnsi="Arial" w:cs="Arial"/>
                      <w:noProof/>
                      <w:sz w:val="20"/>
                      <w:szCs w:val="20"/>
                    </w:rPr>
                  </w:pPr>
                </w:p>
                <w:p w14:paraId="4ABEF2BA" w14:textId="197DCAD9" w:rsidR="00DD18A3" w:rsidRPr="00767ABF" w:rsidRDefault="00DD18A3" w:rsidP="008E414D">
                  <w:pPr>
                    <w:pStyle w:val="032TableBodCcopy"/>
                    <w:rPr>
                      <w:rFonts w:ascii="Arial" w:hAnsi="Arial" w:cs="Arial"/>
                      <w:noProof/>
                      <w:sz w:val="20"/>
                      <w:szCs w:val="20"/>
                    </w:rPr>
                  </w:pPr>
                  <w:r w:rsidRPr="00767ABF">
                    <w:rPr>
                      <w:rFonts w:ascii="Arial" w:hAnsi="Arial" w:cs="Arial"/>
                      <w:noProof/>
                      <w:sz w:val="20"/>
                      <w:szCs w:val="20"/>
                    </w:rPr>
                    <w:drawing>
                      <wp:inline distT="0" distB="0" distL="0" distR="0" wp14:anchorId="09DBA999" wp14:editId="4B05FFFD">
                        <wp:extent cx="6196330" cy="2809875"/>
                        <wp:effectExtent l="0" t="0" r="1270" b="0"/>
                        <wp:docPr id="2272" name="Picture 2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6196330" cy="2809875"/>
                                </a:xfrm>
                                <a:prstGeom prst="rect">
                                  <a:avLst/>
                                </a:prstGeom>
                              </pic:spPr>
                            </pic:pic>
                          </a:graphicData>
                        </a:graphic>
                      </wp:inline>
                    </w:drawing>
                  </w:r>
                </w:p>
                <w:p w14:paraId="000F1D96" w14:textId="12EBE966" w:rsidR="0011444E" w:rsidRPr="00767ABF" w:rsidRDefault="0011444E" w:rsidP="008E414D">
                  <w:pPr>
                    <w:pStyle w:val="032TableBodCcopy"/>
                    <w:rPr>
                      <w:rFonts w:ascii="Arial" w:hAnsi="Arial" w:cs="Arial"/>
                      <w:noProof/>
                      <w:sz w:val="20"/>
                      <w:szCs w:val="20"/>
                    </w:rPr>
                  </w:pPr>
                </w:p>
                <w:p w14:paraId="7F65B502" w14:textId="0D09F8B4" w:rsidR="00DD18A3" w:rsidRPr="00767ABF" w:rsidRDefault="00DD18A3" w:rsidP="008E414D">
                  <w:pPr>
                    <w:pStyle w:val="032TableBodCcopy"/>
                    <w:rPr>
                      <w:rFonts w:ascii="Arial" w:hAnsi="Arial" w:cs="Arial"/>
                      <w:noProof/>
                      <w:sz w:val="20"/>
                      <w:szCs w:val="20"/>
                    </w:rPr>
                  </w:pPr>
                  <w:r w:rsidRPr="00767ABF">
                    <w:rPr>
                      <w:rFonts w:ascii="Arial" w:hAnsi="Arial" w:cs="Arial"/>
                      <w:noProof/>
                      <w:sz w:val="20"/>
                      <w:szCs w:val="20"/>
                    </w:rPr>
                    <w:t>Then you would go into Trust Configuration and select the SAP ID Service.</w:t>
                  </w:r>
                </w:p>
                <w:p w14:paraId="2332F60D" w14:textId="77777777" w:rsidR="0011444E" w:rsidRPr="00767ABF" w:rsidRDefault="0011444E" w:rsidP="008E414D">
                  <w:pPr>
                    <w:pStyle w:val="032TableBodCcopy"/>
                    <w:rPr>
                      <w:rFonts w:ascii="Arial" w:hAnsi="Arial" w:cs="Arial"/>
                      <w:noProof/>
                      <w:sz w:val="20"/>
                      <w:szCs w:val="20"/>
                    </w:rPr>
                  </w:pPr>
                  <w:r w:rsidRPr="00767ABF">
                    <w:rPr>
                      <w:rFonts w:ascii="Arial" w:hAnsi="Arial" w:cs="Arial"/>
                      <w:noProof/>
                      <w:sz w:val="20"/>
                      <w:szCs w:val="20"/>
                    </w:rPr>
                    <w:lastRenderedPageBreak/>
                    <w:drawing>
                      <wp:inline distT="0" distB="0" distL="0" distR="0" wp14:anchorId="69369C0A" wp14:editId="6F0D2BD5">
                        <wp:extent cx="6196330" cy="3087370"/>
                        <wp:effectExtent l="0" t="0" r="1270" b="0"/>
                        <wp:docPr id="2270" name="Picture 2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6196330" cy="3087370"/>
                                </a:xfrm>
                                <a:prstGeom prst="rect">
                                  <a:avLst/>
                                </a:prstGeom>
                              </pic:spPr>
                            </pic:pic>
                          </a:graphicData>
                        </a:graphic>
                      </wp:inline>
                    </w:drawing>
                  </w:r>
                </w:p>
                <w:p w14:paraId="7C9CCF01" w14:textId="6C269996" w:rsidR="0011444E" w:rsidRPr="00767ABF" w:rsidRDefault="0011444E" w:rsidP="008E414D">
                  <w:pPr>
                    <w:pStyle w:val="032TableBodCcopy"/>
                    <w:rPr>
                      <w:rFonts w:ascii="Arial" w:hAnsi="Arial" w:cs="Arial"/>
                      <w:noProof/>
                      <w:sz w:val="20"/>
                      <w:szCs w:val="20"/>
                    </w:rPr>
                  </w:pPr>
                </w:p>
                <w:p w14:paraId="1FDF0C53" w14:textId="297C2336" w:rsidR="00DD6A68" w:rsidRPr="00767ABF" w:rsidRDefault="00DD6A68" w:rsidP="008E414D">
                  <w:pPr>
                    <w:pStyle w:val="032TableBodCcopy"/>
                    <w:rPr>
                      <w:rFonts w:ascii="Arial" w:hAnsi="Arial" w:cs="Arial"/>
                      <w:noProof/>
                      <w:sz w:val="20"/>
                      <w:szCs w:val="20"/>
                    </w:rPr>
                  </w:pPr>
                  <w:r w:rsidRPr="00767ABF">
                    <w:rPr>
                      <w:rFonts w:ascii="Arial" w:hAnsi="Arial" w:cs="Arial"/>
                      <w:noProof/>
                      <w:sz w:val="20"/>
                      <w:szCs w:val="20"/>
                    </w:rPr>
                    <w:t>And then you would explicitly enter the username and select “Show Assignments” and then “Add Assignment” for each user that you’d like to give access to your application.</w:t>
                  </w:r>
                </w:p>
                <w:p w14:paraId="62A0643E" w14:textId="77777777" w:rsidR="006D5F67" w:rsidRPr="00767ABF" w:rsidRDefault="006D5F67" w:rsidP="008E414D">
                  <w:pPr>
                    <w:pStyle w:val="032TableBodCcopy"/>
                    <w:rPr>
                      <w:rFonts w:ascii="Arial" w:hAnsi="Arial" w:cs="Arial"/>
                      <w:noProof/>
                      <w:sz w:val="20"/>
                      <w:szCs w:val="20"/>
                    </w:rPr>
                  </w:pPr>
                  <w:r w:rsidRPr="00767ABF">
                    <w:rPr>
                      <w:rFonts w:ascii="Arial" w:hAnsi="Arial" w:cs="Arial"/>
                      <w:noProof/>
                      <w:sz w:val="20"/>
                      <w:szCs w:val="20"/>
                    </w:rPr>
                    <w:drawing>
                      <wp:inline distT="0" distB="0" distL="0" distR="0" wp14:anchorId="7E42B0B7" wp14:editId="5F8268BF">
                        <wp:extent cx="6196330" cy="2309495"/>
                        <wp:effectExtent l="0" t="0" r="1270" b="1905"/>
                        <wp:docPr id="2271" name="Picture 2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6196330" cy="2309495"/>
                                </a:xfrm>
                                <a:prstGeom prst="rect">
                                  <a:avLst/>
                                </a:prstGeom>
                              </pic:spPr>
                            </pic:pic>
                          </a:graphicData>
                        </a:graphic>
                      </wp:inline>
                    </w:drawing>
                  </w:r>
                </w:p>
                <w:p w14:paraId="3550EAA4" w14:textId="7C46734F" w:rsidR="00DD6A68" w:rsidRPr="00767ABF" w:rsidRDefault="00DD6A68" w:rsidP="008E414D">
                  <w:pPr>
                    <w:pStyle w:val="032TableBodCcopy"/>
                    <w:rPr>
                      <w:rFonts w:ascii="Arial" w:hAnsi="Arial" w:cs="Arial"/>
                      <w:noProof/>
                      <w:sz w:val="20"/>
                      <w:szCs w:val="20"/>
                    </w:rPr>
                  </w:pPr>
                </w:p>
                <w:p w14:paraId="35C2A6D2" w14:textId="0A98909B" w:rsidR="00DD6A68" w:rsidRPr="00767ABF" w:rsidRDefault="00DD6A68" w:rsidP="008E414D">
                  <w:pPr>
                    <w:pStyle w:val="032TableBodCcopy"/>
                    <w:rPr>
                      <w:rFonts w:ascii="Arial" w:hAnsi="Arial" w:cs="Arial"/>
                      <w:noProof/>
                      <w:sz w:val="20"/>
                      <w:szCs w:val="20"/>
                    </w:rPr>
                  </w:pPr>
                  <w:r w:rsidRPr="00767ABF">
                    <w:rPr>
                      <w:rFonts w:ascii="Arial" w:hAnsi="Arial" w:cs="Arial"/>
                      <w:noProof/>
                      <w:sz w:val="20"/>
                      <w:szCs w:val="20"/>
                    </w:rPr>
                    <w:t>This process will be somewhat different if you have defined your own Identity Provider as you would create a group to role collection mapping instead.  This is beyond the scope of this exercise.</w:t>
                  </w:r>
                </w:p>
                <w:p w14:paraId="19F053AB" w14:textId="33C673EE" w:rsidR="00DD6A68" w:rsidRPr="00767ABF" w:rsidRDefault="00DD6A68" w:rsidP="008E414D">
                  <w:pPr>
                    <w:pStyle w:val="032TableBodCcopy"/>
                    <w:rPr>
                      <w:rFonts w:ascii="Arial" w:hAnsi="Arial" w:cs="Arial"/>
                      <w:noProof/>
                      <w:sz w:val="20"/>
                      <w:szCs w:val="20"/>
                    </w:rPr>
                  </w:pPr>
                </w:p>
                <w:p w14:paraId="5F5A3CC3" w14:textId="2FC3C53F" w:rsidR="00DD6A68" w:rsidRPr="00767ABF" w:rsidRDefault="00B1792F" w:rsidP="008E414D">
                  <w:pPr>
                    <w:pStyle w:val="032TableBodCcopy"/>
                    <w:rPr>
                      <w:rFonts w:ascii="Arial" w:hAnsi="Arial" w:cs="Arial"/>
                      <w:noProof/>
                      <w:sz w:val="20"/>
                      <w:szCs w:val="20"/>
                    </w:rPr>
                  </w:pPr>
                  <w:r w:rsidRPr="00767ABF">
                    <w:rPr>
                      <w:rFonts w:ascii="Arial" w:hAnsi="Arial" w:cs="Arial"/>
                      <w:noProof/>
                      <w:sz w:val="20"/>
                      <w:szCs w:val="20"/>
                    </w:rPr>
                    <w:t>...continuing.</w:t>
                  </w:r>
                </w:p>
                <w:p w14:paraId="34E133C7" w14:textId="3E32937D" w:rsidR="00DD6A68" w:rsidRPr="00767ABF" w:rsidRDefault="00DD6A68" w:rsidP="008E414D">
                  <w:pPr>
                    <w:pStyle w:val="032TableBodCcopy"/>
                    <w:rPr>
                      <w:rFonts w:ascii="Arial" w:hAnsi="Arial" w:cs="Arial"/>
                      <w:noProof/>
                      <w:sz w:val="20"/>
                      <w:szCs w:val="20"/>
                    </w:rPr>
                  </w:pPr>
                </w:p>
              </w:tc>
            </w:tr>
            <w:tr w:rsidR="007204AC" w:rsidRPr="00767ABF" w14:paraId="7D91E9EC" w14:textId="77777777" w:rsidTr="00F5228E">
              <w:trPr>
                <w:trHeight w:val="1134"/>
              </w:trPr>
              <w:tc>
                <w:tcPr>
                  <w:tcW w:w="3672" w:type="dxa"/>
                  <w:tcBorders>
                    <w:left w:val="nil"/>
                    <w:bottom w:val="single" w:sz="4" w:space="0" w:color="auto"/>
                  </w:tcBorders>
                  <w:tcMar>
                    <w:top w:w="108" w:type="dxa"/>
                    <w:bottom w:w="108" w:type="dxa"/>
                  </w:tcMar>
                </w:tcPr>
                <w:p w14:paraId="43EB2727" w14:textId="77777777" w:rsidR="007204AC" w:rsidRPr="00767ABF" w:rsidRDefault="003171C3" w:rsidP="0008015C">
                  <w:pPr>
                    <w:pStyle w:val="032TableBodCcopy"/>
                    <w:numPr>
                      <w:ilvl w:val="0"/>
                      <w:numId w:val="57"/>
                    </w:numPr>
                    <w:rPr>
                      <w:rFonts w:ascii="Arial" w:hAnsi="Arial" w:cs="Arial"/>
                      <w:sz w:val="20"/>
                      <w:szCs w:val="20"/>
                    </w:rPr>
                  </w:pPr>
                  <w:r w:rsidRPr="00767ABF">
                    <w:rPr>
                      <w:rFonts w:ascii="Arial" w:hAnsi="Arial" w:cs="Arial"/>
                      <w:sz w:val="20"/>
                      <w:szCs w:val="20"/>
                    </w:rPr>
                    <w:lastRenderedPageBreak/>
                    <w:t xml:space="preserve">Verify that the </w:t>
                  </w:r>
                  <w:proofErr w:type="spellStart"/>
                  <w:r w:rsidRPr="00767ABF">
                    <w:rPr>
                      <w:rFonts w:ascii="Arial" w:hAnsi="Arial" w:cs="Arial"/>
                      <w:sz w:val="20"/>
                      <w:szCs w:val="20"/>
                    </w:rPr>
                    <w:t>url</w:t>
                  </w:r>
                  <w:proofErr w:type="spellEnd"/>
                  <w:r w:rsidRPr="00767ABF">
                    <w:rPr>
                      <w:rFonts w:ascii="Arial" w:hAnsi="Arial" w:cs="Arial"/>
                      <w:sz w:val="20"/>
                      <w:szCs w:val="20"/>
                    </w:rPr>
                    <w:t xml:space="preserve"> of the </w:t>
                  </w:r>
                  <w:proofErr w:type="spellStart"/>
                  <w:r w:rsidRPr="00767ABF">
                    <w:rPr>
                      <w:rFonts w:ascii="Arial" w:hAnsi="Arial" w:cs="Arial"/>
                      <w:sz w:val="20"/>
                      <w:szCs w:val="20"/>
                    </w:rPr>
                    <w:t>approuter</w:t>
                  </w:r>
                  <w:proofErr w:type="spellEnd"/>
                  <w:r w:rsidRPr="00767ABF">
                    <w:rPr>
                      <w:rFonts w:ascii="Arial" w:hAnsi="Arial" w:cs="Arial"/>
                      <w:sz w:val="20"/>
                      <w:szCs w:val="20"/>
                    </w:rPr>
                    <w:t>(web) module starts with dat368.</w:t>
                  </w:r>
                </w:p>
                <w:p w14:paraId="3D8E3FF9" w14:textId="77777777" w:rsidR="003171C3" w:rsidRPr="00767ABF" w:rsidRDefault="003171C3" w:rsidP="003171C3">
                  <w:pPr>
                    <w:pStyle w:val="032TableBodCcopy"/>
                    <w:rPr>
                      <w:rFonts w:ascii="Arial" w:hAnsi="Arial" w:cs="Arial"/>
                      <w:sz w:val="20"/>
                      <w:szCs w:val="20"/>
                    </w:rPr>
                  </w:pPr>
                </w:p>
                <w:p w14:paraId="4A7E6264" w14:textId="65BBB18C" w:rsidR="003171C3" w:rsidRPr="00767ABF" w:rsidRDefault="0031188D" w:rsidP="003171C3">
                  <w:pPr>
                    <w:pStyle w:val="032TableBodCcopy"/>
                    <w:rPr>
                      <w:rFonts w:ascii="Arial" w:hAnsi="Arial" w:cs="Arial"/>
                      <w:sz w:val="20"/>
                      <w:szCs w:val="20"/>
                    </w:rPr>
                  </w:pPr>
                  <w:proofErr w:type="spellStart"/>
                  <w:r w:rsidRPr="00767ABF">
                    <w:rPr>
                      <w:rFonts w:ascii="Arial" w:hAnsi="Arial" w:cs="Arial"/>
                      <w:sz w:val="20"/>
                      <w:szCs w:val="20"/>
                    </w:rPr>
                    <w:t>c</w:t>
                  </w:r>
                  <w:r w:rsidR="003171C3" w:rsidRPr="00767ABF">
                    <w:rPr>
                      <w:rFonts w:ascii="Arial" w:hAnsi="Arial" w:cs="Arial"/>
                      <w:sz w:val="20"/>
                      <w:szCs w:val="20"/>
                    </w:rPr>
                    <w:t>f</w:t>
                  </w:r>
                  <w:proofErr w:type="spellEnd"/>
                  <w:r w:rsidR="003171C3" w:rsidRPr="00767ABF">
                    <w:rPr>
                      <w:rFonts w:ascii="Arial" w:hAnsi="Arial" w:cs="Arial"/>
                      <w:sz w:val="20"/>
                      <w:szCs w:val="20"/>
                    </w:rPr>
                    <w:t xml:space="preserve"> </w:t>
                  </w:r>
                  <w:r w:rsidRPr="00767ABF">
                    <w:rPr>
                      <w:rFonts w:ascii="Arial" w:hAnsi="Arial" w:cs="Arial"/>
                      <w:sz w:val="20"/>
                      <w:szCs w:val="20"/>
                    </w:rPr>
                    <w:t>a</w:t>
                  </w:r>
                </w:p>
              </w:tc>
              <w:tc>
                <w:tcPr>
                  <w:tcW w:w="6302" w:type="dxa"/>
                  <w:tcBorders>
                    <w:bottom w:val="single" w:sz="4" w:space="0" w:color="auto"/>
                    <w:right w:val="nil"/>
                  </w:tcBorders>
                  <w:tcMar>
                    <w:top w:w="108" w:type="dxa"/>
                    <w:bottom w:w="108" w:type="dxa"/>
                  </w:tcMar>
                </w:tcPr>
                <w:p w14:paraId="6D91630D" w14:textId="7AAEDF43" w:rsidR="007204AC" w:rsidRPr="00767ABF" w:rsidRDefault="00163340" w:rsidP="008E414D">
                  <w:pPr>
                    <w:pStyle w:val="032TableBodCcopy"/>
                    <w:rPr>
                      <w:rFonts w:ascii="Arial" w:hAnsi="Arial" w:cs="Arial"/>
                      <w:noProof/>
                      <w:sz w:val="20"/>
                      <w:szCs w:val="20"/>
                    </w:rPr>
                  </w:pPr>
                  <w:r w:rsidRPr="00767ABF">
                    <w:rPr>
                      <w:rFonts w:ascii="Arial" w:hAnsi="Arial" w:cs="Arial"/>
                      <w:noProof/>
                      <w:sz w:val="20"/>
                      <w:szCs w:val="20"/>
                    </w:rPr>
                    <w:drawing>
                      <wp:inline distT="0" distB="0" distL="0" distR="0" wp14:anchorId="21B801C8" wp14:editId="2B2913A0">
                        <wp:extent cx="3864610" cy="791210"/>
                        <wp:effectExtent l="0" t="0" r="0" b="0"/>
                        <wp:docPr id="2267" name="Picture 2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864610" cy="791210"/>
                                </a:xfrm>
                                <a:prstGeom prst="rect">
                                  <a:avLst/>
                                </a:prstGeom>
                              </pic:spPr>
                            </pic:pic>
                          </a:graphicData>
                        </a:graphic>
                      </wp:inline>
                    </w:drawing>
                  </w:r>
                </w:p>
              </w:tc>
            </w:tr>
            <w:tr w:rsidR="008E414D" w:rsidRPr="00767ABF" w14:paraId="001C0131" w14:textId="77777777" w:rsidTr="00825BD7">
              <w:trPr>
                <w:trHeight w:val="1134"/>
              </w:trPr>
              <w:tc>
                <w:tcPr>
                  <w:tcW w:w="3672" w:type="dxa"/>
                  <w:tcBorders>
                    <w:left w:val="nil"/>
                  </w:tcBorders>
                  <w:tcMar>
                    <w:top w:w="108" w:type="dxa"/>
                    <w:bottom w:w="108" w:type="dxa"/>
                  </w:tcMar>
                </w:tcPr>
                <w:p w14:paraId="20DAD053" w14:textId="759B2086" w:rsidR="008E414D" w:rsidRPr="00767ABF" w:rsidRDefault="00B462BA" w:rsidP="0008015C">
                  <w:pPr>
                    <w:pStyle w:val="032TableBodCcopy"/>
                    <w:numPr>
                      <w:ilvl w:val="0"/>
                      <w:numId w:val="57"/>
                    </w:numPr>
                    <w:rPr>
                      <w:rFonts w:ascii="Arial" w:hAnsi="Arial" w:cs="Arial"/>
                      <w:sz w:val="20"/>
                      <w:szCs w:val="20"/>
                    </w:rPr>
                  </w:pPr>
                  <w:r w:rsidRPr="00767ABF">
                    <w:rPr>
                      <w:rFonts w:ascii="Arial" w:hAnsi="Arial" w:cs="Arial"/>
                      <w:sz w:val="20"/>
                      <w:szCs w:val="20"/>
                    </w:rPr>
                    <w:t xml:space="preserve">Also verify that the </w:t>
                  </w:r>
                  <w:proofErr w:type="spellStart"/>
                  <w:r w:rsidRPr="00767ABF">
                    <w:rPr>
                      <w:rFonts w:ascii="Arial" w:hAnsi="Arial" w:cs="Arial"/>
                      <w:sz w:val="20"/>
                      <w:szCs w:val="20"/>
                    </w:rPr>
                    <w:t>approuter</w:t>
                  </w:r>
                  <w:proofErr w:type="spellEnd"/>
                  <w:r w:rsidRPr="00767ABF">
                    <w:rPr>
                      <w:rFonts w:ascii="Arial" w:hAnsi="Arial" w:cs="Arial"/>
                      <w:sz w:val="20"/>
                      <w:szCs w:val="20"/>
                    </w:rPr>
                    <w:t>(web) module has the TENANT_HOST_PATTERN regex set properly</w:t>
                  </w:r>
                  <w:r w:rsidR="008E414D" w:rsidRPr="00767ABF">
                    <w:rPr>
                      <w:rFonts w:ascii="Arial" w:hAnsi="Arial" w:cs="Arial"/>
                      <w:sz w:val="20"/>
                      <w:szCs w:val="20"/>
                    </w:rPr>
                    <w:t>.</w:t>
                  </w:r>
                </w:p>
                <w:p w14:paraId="0576B308" w14:textId="77777777" w:rsidR="008E414D" w:rsidRPr="00767ABF" w:rsidRDefault="008E414D" w:rsidP="008E414D">
                  <w:pPr>
                    <w:pStyle w:val="032TableBodCcopy"/>
                    <w:rPr>
                      <w:rFonts w:ascii="Arial" w:hAnsi="Arial" w:cs="Arial"/>
                      <w:sz w:val="20"/>
                      <w:szCs w:val="20"/>
                    </w:rPr>
                  </w:pPr>
                </w:p>
                <w:p w14:paraId="7A912428" w14:textId="5BA16D05" w:rsidR="008E414D" w:rsidRPr="00767ABF" w:rsidRDefault="00B462BA" w:rsidP="008E414D">
                  <w:pPr>
                    <w:pStyle w:val="032TableBodCcopy"/>
                    <w:rPr>
                      <w:rFonts w:ascii="Arial" w:hAnsi="Arial" w:cs="Arial"/>
                      <w:b/>
                      <w:sz w:val="20"/>
                      <w:szCs w:val="20"/>
                    </w:rPr>
                  </w:pPr>
                  <w:proofErr w:type="spellStart"/>
                  <w:r w:rsidRPr="00767ABF">
                    <w:rPr>
                      <w:rFonts w:ascii="Arial" w:eastAsia="Times New Roman" w:hAnsi="Arial" w:cs="Arial"/>
                      <w:b/>
                      <w:color w:val="000000"/>
                      <w:sz w:val="20"/>
                      <w:szCs w:val="20"/>
                    </w:rPr>
                    <w:t>cf</w:t>
                  </w:r>
                  <w:proofErr w:type="spellEnd"/>
                  <w:r w:rsidRPr="00767ABF">
                    <w:rPr>
                      <w:rFonts w:ascii="Arial" w:eastAsia="Times New Roman" w:hAnsi="Arial" w:cs="Arial"/>
                      <w:b/>
                      <w:color w:val="000000"/>
                      <w:sz w:val="20"/>
                      <w:szCs w:val="20"/>
                    </w:rPr>
                    <w:t xml:space="preserve"> </w:t>
                  </w:r>
                  <w:proofErr w:type="spellStart"/>
                  <w:r w:rsidRPr="00767ABF">
                    <w:rPr>
                      <w:rFonts w:ascii="Arial" w:eastAsia="Times New Roman" w:hAnsi="Arial" w:cs="Arial"/>
                      <w:b/>
                      <w:color w:val="000000"/>
                      <w:sz w:val="20"/>
                      <w:szCs w:val="20"/>
                    </w:rPr>
                    <w:t>env</w:t>
                  </w:r>
                  <w:proofErr w:type="spellEnd"/>
                  <w:r w:rsidRPr="00767ABF">
                    <w:rPr>
                      <w:rFonts w:ascii="Arial" w:eastAsia="Times New Roman" w:hAnsi="Arial" w:cs="Arial"/>
                      <w:b/>
                      <w:color w:val="000000"/>
                      <w:sz w:val="20"/>
                      <w:szCs w:val="20"/>
                    </w:rPr>
                    <w:t xml:space="preserve"> DAT368.web</w:t>
                  </w:r>
                </w:p>
              </w:tc>
              <w:tc>
                <w:tcPr>
                  <w:tcW w:w="6302" w:type="dxa"/>
                  <w:tcBorders>
                    <w:right w:val="nil"/>
                  </w:tcBorders>
                  <w:tcMar>
                    <w:top w:w="108" w:type="dxa"/>
                    <w:bottom w:w="108" w:type="dxa"/>
                  </w:tcMar>
                </w:tcPr>
                <w:p w14:paraId="2D250420" w14:textId="3C25AB43" w:rsidR="008E414D" w:rsidRPr="00767ABF" w:rsidRDefault="00237666" w:rsidP="008E414D">
                  <w:pPr>
                    <w:pStyle w:val="032TableBodCcopy"/>
                    <w:rPr>
                      <w:rFonts w:ascii="Arial" w:hAnsi="Arial" w:cs="Arial"/>
                      <w:noProof/>
                      <w:sz w:val="20"/>
                      <w:szCs w:val="20"/>
                    </w:rPr>
                  </w:pPr>
                  <w:r w:rsidRPr="00767ABF">
                    <w:rPr>
                      <w:rFonts w:ascii="Arial" w:hAnsi="Arial" w:cs="Arial"/>
                      <w:noProof/>
                      <w:sz w:val="20"/>
                      <w:szCs w:val="20"/>
                    </w:rPr>
                    <w:drawing>
                      <wp:inline distT="0" distB="0" distL="0" distR="0" wp14:anchorId="0C2809EE" wp14:editId="771198BE">
                        <wp:extent cx="3864610" cy="1428750"/>
                        <wp:effectExtent l="0" t="0" r="0" b="6350"/>
                        <wp:docPr id="2268" name="Picture 2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864610" cy="1428750"/>
                                </a:xfrm>
                                <a:prstGeom prst="rect">
                                  <a:avLst/>
                                </a:prstGeom>
                              </pic:spPr>
                            </pic:pic>
                          </a:graphicData>
                        </a:graphic>
                      </wp:inline>
                    </w:drawing>
                  </w:r>
                </w:p>
              </w:tc>
            </w:tr>
            <w:tr w:rsidR="00825BD7" w:rsidRPr="00767ABF" w14:paraId="0933F8E5" w14:textId="77777777" w:rsidTr="00F20A3A">
              <w:trPr>
                <w:trHeight w:val="1134"/>
              </w:trPr>
              <w:tc>
                <w:tcPr>
                  <w:tcW w:w="3672" w:type="dxa"/>
                  <w:tcBorders>
                    <w:left w:val="nil"/>
                  </w:tcBorders>
                  <w:tcMar>
                    <w:top w:w="108" w:type="dxa"/>
                    <w:bottom w:w="108" w:type="dxa"/>
                  </w:tcMar>
                </w:tcPr>
                <w:p w14:paraId="697DC300" w14:textId="77777777" w:rsidR="00825BD7" w:rsidRPr="00767ABF" w:rsidRDefault="00C76E03" w:rsidP="0008015C">
                  <w:pPr>
                    <w:pStyle w:val="032TableBodCcopy"/>
                    <w:numPr>
                      <w:ilvl w:val="0"/>
                      <w:numId w:val="57"/>
                    </w:numPr>
                    <w:rPr>
                      <w:rFonts w:ascii="Arial" w:hAnsi="Arial" w:cs="Arial"/>
                      <w:sz w:val="20"/>
                      <w:szCs w:val="20"/>
                    </w:rPr>
                  </w:pPr>
                  <w:r w:rsidRPr="00767ABF">
                    <w:rPr>
                      <w:rFonts w:ascii="Arial" w:hAnsi="Arial" w:cs="Arial"/>
                      <w:sz w:val="20"/>
                      <w:szCs w:val="20"/>
                    </w:rPr>
                    <w:t xml:space="preserve">Get the </w:t>
                  </w:r>
                  <w:proofErr w:type="spellStart"/>
                  <w:r w:rsidRPr="00767ABF">
                    <w:rPr>
                      <w:rFonts w:ascii="Arial" w:hAnsi="Arial" w:cs="Arial"/>
                      <w:sz w:val="20"/>
                      <w:szCs w:val="20"/>
                    </w:rPr>
                    <w:t>url</w:t>
                  </w:r>
                  <w:proofErr w:type="spellEnd"/>
                  <w:r w:rsidRPr="00767ABF">
                    <w:rPr>
                      <w:rFonts w:ascii="Arial" w:hAnsi="Arial" w:cs="Arial"/>
                      <w:sz w:val="20"/>
                      <w:szCs w:val="20"/>
                    </w:rPr>
                    <w:t xml:space="preserve"> of the </w:t>
                  </w:r>
                  <w:proofErr w:type="spellStart"/>
                  <w:r w:rsidRPr="00767ABF">
                    <w:rPr>
                      <w:rFonts w:ascii="Arial" w:hAnsi="Arial" w:cs="Arial"/>
                      <w:sz w:val="20"/>
                      <w:szCs w:val="20"/>
                    </w:rPr>
                    <w:t>approuter</w:t>
                  </w:r>
                  <w:proofErr w:type="spellEnd"/>
                  <w:r w:rsidRPr="00767ABF">
                    <w:rPr>
                      <w:rFonts w:ascii="Arial" w:hAnsi="Arial" w:cs="Arial"/>
                      <w:sz w:val="20"/>
                      <w:szCs w:val="20"/>
                    </w:rPr>
                    <w:t>(web) module.</w:t>
                  </w:r>
                </w:p>
                <w:p w14:paraId="04F049AC" w14:textId="77777777" w:rsidR="00C76E03" w:rsidRPr="00767ABF" w:rsidRDefault="00C76E03" w:rsidP="00C76E03">
                  <w:pPr>
                    <w:pStyle w:val="032TableBodCcopy"/>
                    <w:rPr>
                      <w:rFonts w:ascii="Arial" w:hAnsi="Arial" w:cs="Arial"/>
                      <w:sz w:val="20"/>
                      <w:szCs w:val="20"/>
                    </w:rPr>
                  </w:pPr>
                </w:p>
                <w:p w14:paraId="1FBF76C4" w14:textId="6032247D" w:rsidR="00C76E03" w:rsidRPr="00767ABF" w:rsidRDefault="00C76E03" w:rsidP="00C76E03">
                  <w:pPr>
                    <w:pStyle w:val="032TableBodCcopy"/>
                    <w:rPr>
                      <w:rFonts w:ascii="Arial" w:hAnsi="Arial" w:cs="Arial"/>
                      <w:b/>
                      <w:sz w:val="20"/>
                      <w:szCs w:val="20"/>
                    </w:rPr>
                  </w:pPr>
                  <w:proofErr w:type="spellStart"/>
                  <w:r w:rsidRPr="00767ABF">
                    <w:rPr>
                      <w:rFonts w:ascii="Arial" w:hAnsi="Arial" w:cs="Arial"/>
                      <w:b/>
                      <w:sz w:val="20"/>
                      <w:szCs w:val="20"/>
                    </w:rPr>
                    <w:t>cf</w:t>
                  </w:r>
                  <w:proofErr w:type="spellEnd"/>
                  <w:r w:rsidRPr="00767ABF">
                    <w:rPr>
                      <w:rFonts w:ascii="Arial" w:hAnsi="Arial" w:cs="Arial"/>
                      <w:b/>
                      <w:sz w:val="20"/>
                      <w:szCs w:val="20"/>
                    </w:rPr>
                    <w:t xml:space="preserve"> a | grep DAT368.web</w:t>
                  </w:r>
                </w:p>
              </w:tc>
              <w:tc>
                <w:tcPr>
                  <w:tcW w:w="6302" w:type="dxa"/>
                  <w:tcBorders>
                    <w:right w:val="nil"/>
                  </w:tcBorders>
                  <w:tcMar>
                    <w:top w:w="108" w:type="dxa"/>
                    <w:bottom w:w="108" w:type="dxa"/>
                  </w:tcMar>
                </w:tcPr>
                <w:p w14:paraId="0F3BEE5C" w14:textId="5CB6CE67" w:rsidR="00825BD7" w:rsidRPr="00767ABF" w:rsidRDefault="00F20A3A" w:rsidP="008E414D">
                  <w:pPr>
                    <w:pStyle w:val="032TableBodCcopy"/>
                    <w:rPr>
                      <w:rFonts w:ascii="Arial" w:hAnsi="Arial" w:cs="Arial"/>
                      <w:noProof/>
                      <w:sz w:val="20"/>
                      <w:szCs w:val="20"/>
                    </w:rPr>
                  </w:pPr>
                  <w:r w:rsidRPr="00767ABF">
                    <w:rPr>
                      <w:rFonts w:ascii="Arial" w:hAnsi="Arial" w:cs="Arial"/>
                      <w:noProof/>
                      <w:sz w:val="20"/>
                      <w:szCs w:val="20"/>
                    </w:rPr>
                    <w:drawing>
                      <wp:inline distT="0" distB="0" distL="0" distR="0" wp14:anchorId="6C1930A3" wp14:editId="1D6BDAA6">
                        <wp:extent cx="3864610" cy="247650"/>
                        <wp:effectExtent l="0" t="0" r="0" b="6350"/>
                        <wp:docPr id="2269" name="Picture 2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3864610" cy="247650"/>
                                </a:xfrm>
                                <a:prstGeom prst="rect">
                                  <a:avLst/>
                                </a:prstGeom>
                              </pic:spPr>
                            </pic:pic>
                          </a:graphicData>
                        </a:graphic>
                      </wp:inline>
                    </w:drawing>
                  </w:r>
                </w:p>
              </w:tc>
            </w:tr>
            <w:tr w:rsidR="00980CC5" w:rsidRPr="00767ABF" w14:paraId="1B729BED" w14:textId="77777777" w:rsidTr="00F20A3A">
              <w:trPr>
                <w:trHeight w:val="1134"/>
              </w:trPr>
              <w:tc>
                <w:tcPr>
                  <w:tcW w:w="3672" w:type="dxa"/>
                  <w:tcBorders>
                    <w:left w:val="nil"/>
                  </w:tcBorders>
                  <w:tcMar>
                    <w:top w:w="108" w:type="dxa"/>
                    <w:bottom w:w="108" w:type="dxa"/>
                  </w:tcMar>
                </w:tcPr>
                <w:p w14:paraId="574B0669" w14:textId="5F3D8F7B" w:rsidR="00980CC5" w:rsidRPr="00767ABF" w:rsidRDefault="004E0ED1" w:rsidP="0008015C">
                  <w:pPr>
                    <w:pStyle w:val="032TableBodCcopy"/>
                    <w:numPr>
                      <w:ilvl w:val="0"/>
                      <w:numId w:val="57"/>
                    </w:numPr>
                    <w:rPr>
                      <w:rFonts w:ascii="Arial" w:hAnsi="Arial" w:cs="Arial"/>
                      <w:sz w:val="20"/>
                      <w:szCs w:val="20"/>
                    </w:rPr>
                  </w:pPr>
                  <w:r w:rsidRPr="00767ABF">
                    <w:rPr>
                      <w:rFonts w:ascii="Arial" w:hAnsi="Arial" w:cs="Arial"/>
                      <w:sz w:val="20"/>
                      <w:szCs w:val="20"/>
                    </w:rPr>
                    <w:t>Paste it into an incognito browser window</w:t>
                  </w:r>
                  <w:r>
                    <w:rPr>
                      <w:rFonts w:ascii="Arial" w:hAnsi="Arial" w:cs="Arial"/>
                      <w:sz w:val="20"/>
                      <w:szCs w:val="20"/>
                    </w:rPr>
                    <w:t>.</w:t>
                  </w:r>
                </w:p>
              </w:tc>
              <w:tc>
                <w:tcPr>
                  <w:tcW w:w="6302" w:type="dxa"/>
                  <w:tcBorders>
                    <w:right w:val="nil"/>
                  </w:tcBorders>
                  <w:tcMar>
                    <w:top w:w="108" w:type="dxa"/>
                    <w:bottom w:w="108" w:type="dxa"/>
                  </w:tcMar>
                </w:tcPr>
                <w:p w14:paraId="7441CD6C" w14:textId="66668F42" w:rsidR="00980CC5" w:rsidRPr="00767ABF" w:rsidRDefault="005D4BA4" w:rsidP="008E414D">
                  <w:pPr>
                    <w:pStyle w:val="032TableBodCcopy"/>
                    <w:rPr>
                      <w:rFonts w:ascii="Arial" w:hAnsi="Arial" w:cs="Arial"/>
                      <w:noProof/>
                      <w:sz w:val="20"/>
                      <w:szCs w:val="20"/>
                    </w:rPr>
                  </w:pPr>
                  <w:r w:rsidRPr="005D4BA4">
                    <w:rPr>
                      <w:rFonts w:ascii="Arial" w:hAnsi="Arial" w:cs="Arial"/>
                      <w:noProof/>
                      <w:sz w:val="20"/>
                      <w:szCs w:val="20"/>
                    </w:rPr>
                    <w:drawing>
                      <wp:inline distT="0" distB="0" distL="0" distR="0" wp14:anchorId="0792D276" wp14:editId="26A0B988">
                        <wp:extent cx="3864610" cy="1577340"/>
                        <wp:effectExtent l="0" t="0" r="0" b="0"/>
                        <wp:docPr id="2273" name="Picture 2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864610" cy="1577340"/>
                                </a:xfrm>
                                <a:prstGeom prst="rect">
                                  <a:avLst/>
                                </a:prstGeom>
                              </pic:spPr>
                            </pic:pic>
                          </a:graphicData>
                        </a:graphic>
                      </wp:inline>
                    </w:drawing>
                  </w:r>
                </w:p>
              </w:tc>
            </w:tr>
            <w:tr w:rsidR="004E0ED1" w:rsidRPr="00767ABF" w14:paraId="303C1107" w14:textId="77777777" w:rsidTr="00F20A3A">
              <w:trPr>
                <w:trHeight w:val="1134"/>
              </w:trPr>
              <w:tc>
                <w:tcPr>
                  <w:tcW w:w="3672" w:type="dxa"/>
                  <w:tcBorders>
                    <w:left w:val="nil"/>
                  </w:tcBorders>
                  <w:tcMar>
                    <w:top w:w="108" w:type="dxa"/>
                    <w:bottom w:w="108" w:type="dxa"/>
                  </w:tcMar>
                </w:tcPr>
                <w:p w14:paraId="6E7092A0" w14:textId="35DC9973" w:rsidR="004E0ED1" w:rsidRPr="00767ABF" w:rsidRDefault="008E26EE" w:rsidP="0008015C">
                  <w:pPr>
                    <w:pStyle w:val="032TableBodCcopy"/>
                    <w:numPr>
                      <w:ilvl w:val="0"/>
                      <w:numId w:val="57"/>
                    </w:numPr>
                    <w:rPr>
                      <w:rFonts w:ascii="Arial" w:hAnsi="Arial" w:cs="Arial"/>
                      <w:sz w:val="20"/>
                      <w:szCs w:val="20"/>
                    </w:rPr>
                  </w:pPr>
                  <w:r>
                    <w:rPr>
                      <w:rFonts w:ascii="Arial" w:hAnsi="Arial" w:cs="Arial"/>
                      <w:sz w:val="20"/>
                      <w:szCs w:val="20"/>
                    </w:rPr>
                    <w:t xml:space="preserve">Click on the </w:t>
                  </w:r>
                  <w:proofErr w:type="spellStart"/>
                  <w:r>
                    <w:rPr>
                      <w:rFonts w:ascii="Arial" w:hAnsi="Arial" w:cs="Arial"/>
                      <w:sz w:val="20"/>
                      <w:szCs w:val="20"/>
                    </w:rPr>
                    <w:t>auth_python</w:t>
                  </w:r>
                  <w:proofErr w:type="spellEnd"/>
                  <w:r>
                    <w:rPr>
                      <w:rFonts w:ascii="Arial" w:hAnsi="Arial" w:cs="Arial"/>
                      <w:sz w:val="20"/>
                      <w:szCs w:val="20"/>
                    </w:rPr>
                    <w:t>/</w:t>
                  </w:r>
                  <w:proofErr w:type="spellStart"/>
                  <w:r>
                    <w:rPr>
                      <w:rFonts w:ascii="Arial" w:hAnsi="Arial" w:cs="Arial"/>
                      <w:sz w:val="20"/>
                      <w:szCs w:val="20"/>
                    </w:rPr>
                    <w:t>db_valid</w:t>
                  </w:r>
                  <w:proofErr w:type="spellEnd"/>
                  <w:r>
                    <w:rPr>
                      <w:rFonts w:ascii="Arial" w:hAnsi="Arial" w:cs="Arial"/>
                      <w:sz w:val="20"/>
                      <w:szCs w:val="20"/>
                    </w:rPr>
                    <w:t xml:space="preserve"> link.</w:t>
                  </w:r>
                </w:p>
              </w:tc>
              <w:tc>
                <w:tcPr>
                  <w:tcW w:w="6302" w:type="dxa"/>
                  <w:tcBorders>
                    <w:right w:val="nil"/>
                  </w:tcBorders>
                  <w:tcMar>
                    <w:top w:w="108" w:type="dxa"/>
                    <w:bottom w:w="108" w:type="dxa"/>
                  </w:tcMar>
                </w:tcPr>
                <w:p w14:paraId="6FB5E5C1" w14:textId="25B2AACB" w:rsidR="004E0ED1" w:rsidRPr="005D4BA4" w:rsidRDefault="008E26EE" w:rsidP="008E414D">
                  <w:pPr>
                    <w:pStyle w:val="032TableBodCcopy"/>
                    <w:rPr>
                      <w:rFonts w:ascii="Arial" w:hAnsi="Arial" w:cs="Arial"/>
                      <w:noProof/>
                      <w:sz w:val="20"/>
                      <w:szCs w:val="20"/>
                    </w:rPr>
                  </w:pPr>
                  <w:r w:rsidRPr="008E26EE">
                    <w:rPr>
                      <w:rFonts w:ascii="Arial" w:hAnsi="Arial" w:cs="Arial"/>
                      <w:noProof/>
                      <w:sz w:val="20"/>
                      <w:szCs w:val="20"/>
                    </w:rPr>
                    <w:drawing>
                      <wp:inline distT="0" distB="0" distL="0" distR="0" wp14:anchorId="524EFD52" wp14:editId="3B5908E2">
                        <wp:extent cx="3594100" cy="1409700"/>
                        <wp:effectExtent l="0" t="0" r="0" b="0"/>
                        <wp:docPr id="2276" name="Picture 2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594100" cy="1409700"/>
                                </a:xfrm>
                                <a:prstGeom prst="rect">
                                  <a:avLst/>
                                </a:prstGeom>
                              </pic:spPr>
                            </pic:pic>
                          </a:graphicData>
                        </a:graphic>
                      </wp:inline>
                    </w:drawing>
                  </w:r>
                </w:p>
              </w:tc>
            </w:tr>
            <w:tr w:rsidR="00081CBA" w:rsidRPr="00767ABF" w14:paraId="0675C568" w14:textId="77777777" w:rsidTr="001D5711">
              <w:trPr>
                <w:trHeight w:val="1134"/>
              </w:trPr>
              <w:tc>
                <w:tcPr>
                  <w:tcW w:w="3672" w:type="dxa"/>
                  <w:tcBorders>
                    <w:left w:val="nil"/>
                  </w:tcBorders>
                  <w:tcMar>
                    <w:top w:w="108" w:type="dxa"/>
                    <w:bottom w:w="108" w:type="dxa"/>
                  </w:tcMar>
                </w:tcPr>
                <w:p w14:paraId="5F7ACCAC" w14:textId="6B0E9A79" w:rsidR="00081CBA" w:rsidRPr="00767ABF" w:rsidRDefault="00081CBA" w:rsidP="00081CBA">
                  <w:pPr>
                    <w:pStyle w:val="032TableBodCcopy"/>
                    <w:numPr>
                      <w:ilvl w:val="0"/>
                      <w:numId w:val="57"/>
                    </w:numPr>
                    <w:rPr>
                      <w:rFonts w:ascii="Arial" w:hAnsi="Arial" w:cs="Arial"/>
                      <w:sz w:val="20"/>
                      <w:szCs w:val="20"/>
                    </w:rPr>
                  </w:pPr>
                  <w:r>
                    <w:rPr>
                      <w:rFonts w:ascii="Arial" w:hAnsi="Arial" w:cs="Arial"/>
                      <w:sz w:val="20"/>
                      <w:szCs w:val="20"/>
                    </w:rPr>
                    <w:lastRenderedPageBreak/>
                    <w:t>L</w:t>
                  </w:r>
                  <w:r w:rsidRPr="00767ABF">
                    <w:rPr>
                      <w:rFonts w:ascii="Arial" w:hAnsi="Arial" w:cs="Arial"/>
                      <w:sz w:val="20"/>
                      <w:szCs w:val="20"/>
                    </w:rPr>
                    <w:t xml:space="preserve">ogin with </w:t>
                  </w:r>
                  <w:r>
                    <w:rPr>
                      <w:rFonts w:ascii="Arial" w:hAnsi="Arial" w:cs="Arial"/>
                      <w:sz w:val="20"/>
                      <w:szCs w:val="20"/>
                    </w:rPr>
                    <w:t>this.</w:t>
                  </w:r>
                </w:p>
                <w:p w14:paraId="75776F24" w14:textId="77777777" w:rsidR="00081CBA" w:rsidRDefault="00081CBA" w:rsidP="00081CBA">
                  <w:pPr>
                    <w:pStyle w:val="032TableBodCcopy"/>
                    <w:ind w:left="540"/>
                    <w:rPr>
                      <w:rFonts w:ascii="Arial" w:hAnsi="Arial" w:cs="Arial"/>
                      <w:sz w:val="20"/>
                      <w:szCs w:val="20"/>
                    </w:rPr>
                  </w:pPr>
                </w:p>
                <w:p w14:paraId="3D992C5D" w14:textId="77777777" w:rsidR="00081CBA" w:rsidRPr="00767ABF" w:rsidRDefault="00081CBA" w:rsidP="00081CBA">
                  <w:pPr>
                    <w:pStyle w:val="032TableBodCcopy"/>
                    <w:rPr>
                      <w:rFonts w:ascii="Arial" w:hAnsi="Arial" w:cs="Arial"/>
                      <w:sz w:val="20"/>
                      <w:szCs w:val="20"/>
                    </w:rPr>
                  </w:pPr>
                  <w:r w:rsidRPr="00767ABF">
                    <w:rPr>
                      <w:rFonts w:ascii="Arial" w:hAnsi="Arial" w:cs="Arial"/>
                      <w:sz w:val="20"/>
                      <w:szCs w:val="20"/>
                    </w:rPr>
                    <w:t xml:space="preserve">User: </w:t>
                  </w:r>
                  <w:r w:rsidRPr="00767ABF">
                    <w:rPr>
                      <w:rFonts w:ascii="Arial" w:hAnsi="Arial" w:cs="Arial"/>
                      <w:b/>
                      <w:sz w:val="20"/>
                      <w:szCs w:val="20"/>
                    </w:rPr>
                    <w:t>primaryuser01@gmail.com</w:t>
                  </w:r>
                </w:p>
                <w:p w14:paraId="3847D07D" w14:textId="77777777" w:rsidR="00081CBA" w:rsidRPr="00767ABF" w:rsidRDefault="00081CBA" w:rsidP="00081CBA">
                  <w:pPr>
                    <w:pStyle w:val="032TableBodCcopy"/>
                    <w:rPr>
                      <w:rFonts w:ascii="Arial" w:hAnsi="Arial" w:cs="Arial"/>
                      <w:b/>
                      <w:sz w:val="20"/>
                      <w:szCs w:val="20"/>
                    </w:rPr>
                  </w:pPr>
                  <w:r w:rsidRPr="00767ABF">
                    <w:rPr>
                      <w:rFonts w:ascii="Arial" w:hAnsi="Arial" w:cs="Arial"/>
                      <w:sz w:val="20"/>
                      <w:szCs w:val="20"/>
                    </w:rPr>
                    <w:t xml:space="preserve">Password: </w:t>
                  </w:r>
                  <w:r w:rsidRPr="00767ABF">
                    <w:rPr>
                      <w:rFonts w:ascii="Arial" w:hAnsi="Arial" w:cs="Arial"/>
                      <w:b/>
                      <w:sz w:val="20"/>
                      <w:szCs w:val="20"/>
                    </w:rPr>
                    <w:t>PrimaryUs3r01</w:t>
                  </w:r>
                </w:p>
                <w:p w14:paraId="659FC6C4" w14:textId="77777777" w:rsidR="00081CBA" w:rsidRDefault="00081CBA" w:rsidP="00081CBA">
                  <w:pPr>
                    <w:pStyle w:val="032TableBodCcopy"/>
                    <w:ind w:left="540"/>
                    <w:rPr>
                      <w:rFonts w:ascii="Arial" w:hAnsi="Arial" w:cs="Arial"/>
                      <w:sz w:val="20"/>
                      <w:szCs w:val="20"/>
                    </w:rPr>
                  </w:pPr>
                </w:p>
                <w:p w14:paraId="6DA251C0" w14:textId="01EFBFDA" w:rsidR="00081CBA" w:rsidRDefault="00081CBA" w:rsidP="00081CBA">
                  <w:pPr>
                    <w:pStyle w:val="032TableBodCcopy"/>
                    <w:ind w:left="540"/>
                    <w:rPr>
                      <w:rFonts w:ascii="Arial" w:hAnsi="Arial" w:cs="Arial"/>
                      <w:sz w:val="20"/>
                      <w:szCs w:val="20"/>
                    </w:rPr>
                  </w:pPr>
                </w:p>
              </w:tc>
              <w:tc>
                <w:tcPr>
                  <w:tcW w:w="6302" w:type="dxa"/>
                  <w:tcBorders>
                    <w:right w:val="nil"/>
                  </w:tcBorders>
                  <w:tcMar>
                    <w:top w:w="108" w:type="dxa"/>
                    <w:bottom w:w="108" w:type="dxa"/>
                  </w:tcMar>
                </w:tcPr>
                <w:p w14:paraId="07273701" w14:textId="250B888E" w:rsidR="00081CBA" w:rsidRPr="00767ABF" w:rsidRDefault="004D1BE3" w:rsidP="008E414D">
                  <w:pPr>
                    <w:pStyle w:val="032TableBodCcopy"/>
                    <w:rPr>
                      <w:rFonts w:ascii="Arial" w:hAnsi="Arial" w:cs="Arial"/>
                      <w:noProof/>
                      <w:sz w:val="20"/>
                      <w:szCs w:val="20"/>
                    </w:rPr>
                  </w:pPr>
                  <w:r w:rsidRPr="004D1BE3">
                    <w:rPr>
                      <w:rFonts w:ascii="Arial" w:hAnsi="Arial" w:cs="Arial"/>
                      <w:noProof/>
                      <w:sz w:val="20"/>
                      <w:szCs w:val="20"/>
                    </w:rPr>
                    <w:drawing>
                      <wp:inline distT="0" distB="0" distL="0" distR="0" wp14:anchorId="46827259" wp14:editId="1569941B">
                        <wp:extent cx="3864610" cy="2219960"/>
                        <wp:effectExtent l="0" t="0" r="0" b="2540"/>
                        <wp:docPr id="2278" name="Picture 2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3864610" cy="2219960"/>
                                </a:xfrm>
                                <a:prstGeom prst="rect">
                                  <a:avLst/>
                                </a:prstGeom>
                              </pic:spPr>
                            </pic:pic>
                          </a:graphicData>
                        </a:graphic>
                      </wp:inline>
                    </w:drawing>
                  </w:r>
                </w:p>
              </w:tc>
            </w:tr>
            <w:tr w:rsidR="00C02F2C" w:rsidRPr="00767ABF" w14:paraId="5BD52DE8" w14:textId="77777777" w:rsidTr="001D5711">
              <w:trPr>
                <w:trHeight w:val="1134"/>
              </w:trPr>
              <w:tc>
                <w:tcPr>
                  <w:tcW w:w="3672" w:type="dxa"/>
                  <w:tcBorders>
                    <w:left w:val="nil"/>
                  </w:tcBorders>
                  <w:tcMar>
                    <w:top w:w="108" w:type="dxa"/>
                    <w:bottom w:w="108" w:type="dxa"/>
                  </w:tcMar>
                </w:tcPr>
                <w:p w14:paraId="31FFE316" w14:textId="0BA4E024" w:rsidR="00C02F2C" w:rsidRDefault="00B07317" w:rsidP="00081CBA">
                  <w:pPr>
                    <w:pStyle w:val="032TableBodCcopy"/>
                    <w:numPr>
                      <w:ilvl w:val="0"/>
                      <w:numId w:val="57"/>
                    </w:numPr>
                    <w:rPr>
                      <w:rFonts w:ascii="Arial" w:hAnsi="Arial" w:cs="Arial"/>
                      <w:sz w:val="20"/>
                      <w:szCs w:val="20"/>
                    </w:rPr>
                  </w:pPr>
                  <w:r>
                    <w:rPr>
                      <w:rFonts w:ascii="Arial" w:hAnsi="Arial" w:cs="Arial"/>
                      <w:sz w:val="20"/>
                      <w:szCs w:val="20"/>
                    </w:rPr>
                    <w:t>If you get a white screen with "Forbidden" it's because the facilitator hasn't yet added your application's role to the role collection for the user.  Raise your hand and ask that your role be added.</w:t>
                  </w:r>
                </w:p>
              </w:tc>
              <w:tc>
                <w:tcPr>
                  <w:tcW w:w="6302" w:type="dxa"/>
                  <w:tcBorders>
                    <w:right w:val="nil"/>
                  </w:tcBorders>
                  <w:tcMar>
                    <w:top w:w="108" w:type="dxa"/>
                    <w:bottom w:w="108" w:type="dxa"/>
                  </w:tcMar>
                </w:tcPr>
                <w:p w14:paraId="40B7877A" w14:textId="5BD47D26" w:rsidR="00C02F2C" w:rsidRPr="00767ABF" w:rsidRDefault="00B07317" w:rsidP="008E414D">
                  <w:pPr>
                    <w:pStyle w:val="032TableBodCcopy"/>
                    <w:rPr>
                      <w:rFonts w:ascii="Arial" w:hAnsi="Arial" w:cs="Arial"/>
                      <w:noProof/>
                      <w:sz w:val="20"/>
                      <w:szCs w:val="20"/>
                    </w:rPr>
                  </w:pPr>
                  <w:r w:rsidRPr="00B07317">
                    <w:rPr>
                      <w:rFonts w:ascii="Arial" w:hAnsi="Arial" w:cs="Arial"/>
                      <w:noProof/>
                      <w:sz w:val="20"/>
                      <w:szCs w:val="20"/>
                    </w:rPr>
                    <w:drawing>
                      <wp:inline distT="0" distB="0" distL="0" distR="0" wp14:anchorId="01D1F938" wp14:editId="6F5287B9">
                        <wp:extent cx="3864610" cy="1488440"/>
                        <wp:effectExtent l="0" t="0" r="0" b="0"/>
                        <wp:docPr id="2277" name="Picture 2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3864610" cy="1488440"/>
                                </a:xfrm>
                                <a:prstGeom prst="rect">
                                  <a:avLst/>
                                </a:prstGeom>
                              </pic:spPr>
                            </pic:pic>
                          </a:graphicData>
                        </a:graphic>
                      </wp:inline>
                    </w:drawing>
                  </w:r>
                </w:p>
              </w:tc>
            </w:tr>
            <w:tr w:rsidR="00F20A3A" w:rsidRPr="00767ABF" w14:paraId="11096823" w14:textId="77777777" w:rsidTr="001D5711">
              <w:trPr>
                <w:trHeight w:val="1134"/>
              </w:trPr>
              <w:tc>
                <w:tcPr>
                  <w:tcW w:w="3672" w:type="dxa"/>
                  <w:tcBorders>
                    <w:left w:val="nil"/>
                  </w:tcBorders>
                  <w:tcMar>
                    <w:top w:w="108" w:type="dxa"/>
                    <w:bottom w:w="108" w:type="dxa"/>
                  </w:tcMar>
                </w:tcPr>
                <w:p w14:paraId="13FA62F9" w14:textId="33027895" w:rsidR="00537C1D" w:rsidRPr="00B07317" w:rsidRDefault="00537C1D" w:rsidP="00372D30">
                  <w:pPr>
                    <w:pStyle w:val="032TableBodCcopy"/>
                    <w:numPr>
                      <w:ilvl w:val="0"/>
                      <w:numId w:val="57"/>
                    </w:numPr>
                    <w:rPr>
                      <w:rFonts w:ascii="Arial" w:hAnsi="Arial" w:cs="Arial"/>
                      <w:sz w:val="20"/>
                      <w:szCs w:val="20"/>
                    </w:rPr>
                  </w:pPr>
                  <w:r w:rsidRPr="00B07317">
                    <w:rPr>
                      <w:rFonts w:ascii="Arial" w:hAnsi="Arial" w:cs="Arial"/>
                      <w:sz w:val="20"/>
                      <w:szCs w:val="20"/>
                    </w:rPr>
                    <w:t xml:space="preserve">Verify that the user is logged in and that </w:t>
                  </w:r>
                  <w:r w:rsidR="000C7F4E" w:rsidRPr="00B07317">
                    <w:rPr>
                      <w:rFonts w:ascii="Arial" w:hAnsi="Arial" w:cs="Arial"/>
                      <w:sz w:val="20"/>
                      <w:szCs w:val="20"/>
                    </w:rPr>
                    <w:t>output similar to this is returned.</w:t>
                  </w:r>
                </w:p>
              </w:tc>
              <w:tc>
                <w:tcPr>
                  <w:tcW w:w="6302" w:type="dxa"/>
                  <w:tcBorders>
                    <w:right w:val="nil"/>
                  </w:tcBorders>
                  <w:tcMar>
                    <w:top w:w="108" w:type="dxa"/>
                    <w:bottom w:w="108" w:type="dxa"/>
                  </w:tcMar>
                </w:tcPr>
                <w:p w14:paraId="07B39FE2" w14:textId="548E2948" w:rsidR="00F20A3A" w:rsidRPr="00767ABF" w:rsidRDefault="00831BE2" w:rsidP="008E414D">
                  <w:pPr>
                    <w:pStyle w:val="032TableBodCcopy"/>
                    <w:rPr>
                      <w:rFonts w:ascii="Arial" w:hAnsi="Arial" w:cs="Arial"/>
                      <w:noProof/>
                      <w:sz w:val="20"/>
                      <w:szCs w:val="20"/>
                    </w:rPr>
                  </w:pPr>
                  <w:r w:rsidRPr="00767ABF">
                    <w:rPr>
                      <w:rFonts w:ascii="Arial" w:hAnsi="Arial" w:cs="Arial"/>
                      <w:noProof/>
                      <w:sz w:val="20"/>
                      <w:szCs w:val="20"/>
                    </w:rPr>
                    <w:drawing>
                      <wp:inline distT="0" distB="0" distL="0" distR="0" wp14:anchorId="6CD28D57" wp14:editId="648528CE">
                        <wp:extent cx="3864610" cy="1598295"/>
                        <wp:effectExtent l="0" t="0" r="0" b="1905"/>
                        <wp:docPr id="2289" name="Picture 2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864610" cy="1598295"/>
                                </a:xfrm>
                                <a:prstGeom prst="rect">
                                  <a:avLst/>
                                </a:prstGeom>
                              </pic:spPr>
                            </pic:pic>
                          </a:graphicData>
                        </a:graphic>
                      </wp:inline>
                    </w:drawing>
                  </w:r>
                </w:p>
              </w:tc>
            </w:tr>
            <w:tr w:rsidR="00831BE2" w:rsidRPr="00767ABF" w14:paraId="71E88394" w14:textId="77777777" w:rsidTr="00F5228E">
              <w:trPr>
                <w:trHeight w:val="1134"/>
              </w:trPr>
              <w:tc>
                <w:tcPr>
                  <w:tcW w:w="9974" w:type="dxa"/>
                  <w:gridSpan w:val="2"/>
                  <w:tcBorders>
                    <w:left w:val="nil"/>
                    <w:bottom w:val="single" w:sz="4" w:space="0" w:color="auto"/>
                  </w:tcBorders>
                  <w:tcMar>
                    <w:top w:w="108" w:type="dxa"/>
                    <w:bottom w:w="108" w:type="dxa"/>
                  </w:tcMar>
                </w:tcPr>
                <w:p w14:paraId="1DD43B02" w14:textId="5F0D8DCE" w:rsidR="00831BE2" w:rsidRPr="00767ABF" w:rsidRDefault="00831BE2" w:rsidP="008E414D">
                  <w:pPr>
                    <w:pStyle w:val="032TableBodCcopy"/>
                    <w:rPr>
                      <w:rFonts w:ascii="Arial" w:hAnsi="Arial" w:cs="Arial"/>
                      <w:noProof/>
                      <w:sz w:val="20"/>
                      <w:szCs w:val="20"/>
                    </w:rPr>
                  </w:pPr>
                  <w:r w:rsidRPr="00767ABF">
                    <w:rPr>
                      <w:rFonts w:ascii="Arial" w:hAnsi="Arial" w:cs="Arial"/>
                      <w:noProof/>
                      <w:sz w:val="20"/>
                      <w:szCs w:val="20"/>
                    </w:rPr>
                    <w:t>This completes the Cloud Foundry deployment exercise.</w:t>
                  </w:r>
                </w:p>
              </w:tc>
            </w:tr>
          </w:tbl>
          <w:p w14:paraId="75855AA8" w14:textId="77777777" w:rsidR="009D6F73" w:rsidRPr="00767ABF" w:rsidRDefault="009D6F73" w:rsidP="00AE46AD">
            <w:pPr>
              <w:pStyle w:val="HTMLPreformatted"/>
              <w:rPr>
                <w:rFonts w:ascii="Arial" w:hAnsi="Arial" w:cs="Arial"/>
                <w:color w:val="000000"/>
                <w:sz w:val="20"/>
              </w:rPr>
            </w:pPr>
          </w:p>
        </w:tc>
      </w:tr>
      <w:tr w:rsidR="0092187A" w:rsidRPr="00767ABF" w14:paraId="01662059" w14:textId="77777777" w:rsidTr="00BC3FB9">
        <w:trPr>
          <w:trHeight w:val="1134"/>
        </w:trPr>
        <w:tc>
          <w:tcPr>
            <w:tcW w:w="9992" w:type="dxa"/>
            <w:gridSpan w:val="2"/>
            <w:tcBorders>
              <w:left w:val="nil"/>
              <w:bottom w:val="single" w:sz="4" w:space="0" w:color="auto"/>
              <w:right w:val="nil"/>
            </w:tcBorders>
            <w:tcMar>
              <w:top w:w="108" w:type="dxa"/>
              <w:bottom w:w="108" w:type="dxa"/>
            </w:tcMar>
          </w:tcPr>
          <w:p w14:paraId="67559B80" w14:textId="5ABB064C" w:rsidR="00A935F0" w:rsidRPr="00767ABF" w:rsidRDefault="00A935F0" w:rsidP="00A935F0">
            <w:pPr>
              <w:pStyle w:val="Heading2"/>
              <w:rPr>
                <w:rFonts w:ascii="Arial" w:hAnsi="Arial" w:cs="Arial"/>
              </w:rPr>
            </w:pPr>
            <w:bookmarkStart w:id="197" w:name="_Toc523398290"/>
            <w:r w:rsidRPr="00767ABF">
              <w:rPr>
                <w:rFonts w:ascii="Arial" w:hAnsi="Arial" w:cs="Arial"/>
              </w:rPr>
              <w:lastRenderedPageBreak/>
              <w:t>Conclusion:</w:t>
            </w:r>
            <w:bookmarkEnd w:id="197"/>
            <w:r w:rsidRPr="00767ABF">
              <w:rPr>
                <w:rFonts w:ascii="Arial" w:hAnsi="Arial" w:cs="Arial"/>
              </w:rPr>
              <w:t xml:space="preserve"> </w:t>
            </w:r>
          </w:p>
          <w:p w14:paraId="7E8CF3D4" w14:textId="77777777" w:rsidR="00A935F0" w:rsidRPr="00767ABF" w:rsidRDefault="00A935F0" w:rsidP="00DA6F43">
            <w:pPr>
              <w:pStyle w:val="032TableBodCcopy"/>
              <w:tabs>
                <w:tab w:val="left" w:pos="1352"/>
              </w:tabs>
              <w:rPr>
                <w:rFonts w:ascii="Arial" w:hAnsi="Arial" w:cs="Arial"/>
                <w:noProof/>
                <w:sz w:val="20"/>
                <w:szCs w:val="20"/>
              </w:rPr>
            </w:pPr>
          </w:p>
          <w:p w14:paraId="5AD63900" w14:textId="77777777" w:rsidR="00A935F0" w:rsidRPr="00767ABF" w:rsidRDefault="00A935F0" w:rsidP="00DA6F43">
            <w:pPr>
              <w:pStyle w:val="032TableBodCcopy"/>
              <w:tabs>
                <w:tab w:val="left" w:pos="1352"/>
              </w:tabs>
              <w:rPr>
                <w:rFonts w:ascii="Arial" w:hAnsi="Arial" w:cs="Arial"/>
                <w:noProof/>
                <w:sz w:val="20"/>
                <w:szCs w:val="20"/>
              </w:rPr>
            </w:pPr>
          </w:p>
          <w:p w14:paraId="517FF948" w14:textId="00731AC2" w:rsidR="009F4A39" w:rsidRPr="00767ABF" w:rsidRDefault="009F4A39" w:rsidP="00DA6F43">
            <w:pPr>
              <w:pStyle w:val="032TableBodCcopy"/>
              <w:tabs>
                <w:tab w:val="left" w:pos="1352"/>
              </w:tabs>
              <w:rPr>
                <w:rFonts w:ascii="Arial" w:hAnsi="Arial" w:cs="Arial"/>
                <w:noProof/>
                <w:sz w:val="20"/>
                <w:szCs w:val="20"/>
              </w:rPr>
            </w:pPr>
            <w:r w:rsidRPr="00767ABF">
              <w:rPr>
                <w:rFonts w:ascii="Arial" w:hAnsi="Arial" w:cs="Arial"/>
                <w:noProof/>
                <w:sz w:val="20"/>
                <w:szCs w:val="20"/>
              </w:rPr>
              <w:t>While this example use of python is very simple, it illustrates the two most important functions that any module should provide.</w:t>
            </w:r>
          </w:p>
          <w:p w14:paraId="348FBD35" w14:textId="77777777" w:rsidR="00B16421" w:rsidRPr="00767ABF" w:rsidRDefault="00B16421" w:rsidP="00DA6F43">
            <w:pPr>
              <w:pStyle w:val="032TableBodCcopy"/>
              <w:tabs>
                <w:tab w:val="left" w:pos="1352"/>
              </w:tabs>
              <w:rPr>
                <w:rFonts w:ascii="Arial" w:hAnsi="Arial" w:cs="Arial"/>
                <w:noProof/>
                <w:sz w:val="20"/>
                <w:szCs w:val="20"/>
              </w:rPr>
            </w:pPr>
          </w:p>
          <w:p w14:paraId="719BE69B" w14:textId="77777777" w:rsidR="00B16421" w:rsidRPr="00767ABF" w:rsidRDefault="00A868DE" w:rsidP="002C228E">
            <w:pPr>
              <w:pStyle w:val="032TableBodCcopy"/>
              <w:numPr>
                <w:ilvl w:val="0"/>
                <w:numId w:val="46"/>
              </w:numPr>
              <w:tabs>
                <w:tab w:val="left" w:pos="1352"/>
              </w:tabs>
              <w:rPr>
                <w:rFonts w:ascii="Arial" w:hAnsi="Arial" w:cs="Arial"/>
                <w:noProof/>
                <w:sz w:val="20"/>
                <w:szCs w:val="20"/>
              </w:rPr>
            </w:pPr>
            <w:r w:rsidRPr="00767ABF">
              <w:rPr>
                <w:rFonts w:ascii="Arial" w:hAnsi="Arial" w:cs="Arial"/>
                <w:noProof/>
                <w:sz w:val="20"/>
                <w:szCs w:val="20"/>
              </w:rPr>
              <w:t>Insure</w:t>
            </w:r>
            <w:r w:rsidR="00B16421" w:rsidRPr="00767ABF">
              <w:rPr>
                <w:rFonts w:ascii="Arial" w:hAnsi="Arial" w:cs="Arial"/>
                <w:noProof/>
                <w:sz w:val="20"/>
                <w:szCs w:val="20"/>
              </w:rPr>
              <w:t xml:space="preserve"> that the request that is being service</w:t>
            </w:r>
            <w:r w:rsidRPr="00767ABF">
              <w:rPr>
                <w:rFonts w:ascii="Arial" w:hAnsi="Arial" w:cs="Arial"/>
                <w:noProof/>
                <w:sz w:val="20"/>
                <w:szCs w:val="20"/>
              </w:rPr>
              <w:t>d</w:t>
            </w:r>
            <w:r w:rsidR="00B16421" w:rsidRPr="00767ABF">
              <w:rPr>
                <w:rFonts w:ascii="Arial" w:hAnsi="Arial" w:cs="Arial"/>
                <w:noProof/>
                <w:sz w:val="20"/>
                <w:szCs w:val="20"/>
              </w:rPr>
              <w:t xml:space="preserve"> comes from your application’s app-router and contains the needed </w:t>
            </w:r>
            <w:r w:rsidRPr="00767ABF">
              <w:rPr>
                <w:rFonts w:ascii="Arial" w:hAnsi="Arial" w:cs="Arial"/>
                <w:noProof/>
                <w:sz w:val="20"/>
                <w:szCs w:val="20"/>
              </w:rPr>
              <w:t>authorizations.</w:t>
            </w:r>
          </w:p>
          <w:p w14:paraId="3B57FB27" w14:textId="77777777" w:rsidR="00A868DE" w:rsidRPr="00767ABF" w:rsidRDefault="00A868DE" w:rsidP="002C228E">
            <w:pPr>
              <w:pStyle w:val="032TableBodCcopy"/>
              <w:tabs>
                <w:tab w:val="left" w:pos="1352"/>
              </w:tabs>
              <w:ind w:left="529"/>
              <w:rPr>
                <w:rFonts w:ascii="Arial" w:hAnsi="Arial" w:cs="Arial"/>
                <w:noProof/>
                <w:sz w:val="20"/>
                <w:szCs w:val="20"/>
              </w:rPr>
            </w:pPr>
          </w:p>
          <w:p w14:paraId="40E11FA0" w14:textId="77777777" w:rsidR="00A868DE" w:rsidRPr="00767ABF" w:rsidRDefault="00A868DE" w:rsidP="002C228E">
            <w:pPr>
              <w:pStyle w:val="032TableBodCcopy"/>
              <w:numPr>
                <w:ilvl w:val="0"/>
                <w:numId w:val="46"/>
              </w:numPr>
              <w:tabs>
                <w:tab w:val="left" w:pos="1352"/>
              </w:tabs>
              <w:rPr>
                <w:rFonts w:ascii="Arial" w:hAnsi="Arial" w:cs="Arial"/>
                <w:noProof/>
                <w:sz w:val="20"/>
                <w:szCs w:val="20"/>
              </w:rPr>
            </w:pPr>
            <w:r w:rsidRPr="00767ABF">
              <w:rPr>
                <w:rFonts w:ascii="Arial" w:hAnsi="Arial" w:cs="Arial"/>
                <w:noProof/>
                <w:sz w:val="20"/>
                <w:szCs w:val="20"/>
              </w:rPr>
              <w:t>If needed, connect to the DB in order to read data to be processed and write the results back.</w:t>
            </w:r>
          </w:p>
          <w:p w14:paraId="17871ADD" w14:textId="77777777" w:rsidR="002C228E" w:rsidRPr="00767ABF" w:rsidRDefault="002C228E" w:rsidP="002C228E">
            <w:pPr>
              <w:pStyle w:val="ListParagraph"/>
              <w:rPr>
                <w:rFonts w:ascii="Arial" w:hAnsi="Arial" w:cs="Arial"/>
                <w:noProof/>
                <w:sz w:val="20"/>
                <w:szCs w:val="20"/>
              </w:rPr>
            </w:pPr>
          </w:p>
          <w:p w14:paraId="017E6249" w14:textId="03C8E25E" w:rsidR="002C228E" w:rsidRPr="00767ABF" w:rsidRDefault="00051751" w:rsidP="002C228E">
            <w:pPr>
              <w:pStyle w:val="032TableBodCcopy"/>
              <w:tabs>
                <w:tab w:val="left" w:pos="1352"/>
              </w:tabs>
              <w:rPr>
                <w:rFonts w:ascii="Arial" w:hAnsi="Arial" w:cs="Arial"/>
                <w:noProof/>
                <w:sz w:val="20"/>
                <w:szCs w:val="20"/>
              </w:rPr>
            </w:pPr>
            <w:r w:rsidRPr="00767ABF">
              <w:rPr>
                <w:rFonts w:ascii="Arial" w:hAnsi="Arial" w:cs="Arial"/>
                <w:noProof/>
                <w:sz w:val="20"/>
                <w:szCs w:val="20"/>
              </w:rPr>
              <w:t>Another thing</w:t>
            </w:r>
            <w:r w:rsidR="002C228E" w:rsidRPr="00767ABF">
              <w:rPr>
                <w:rFonts w:ascii="Arial" w:hAnsi="Arial" w:cs="Arial"/>
                <w:noProof/>
                <w:sz w:val="20"/>
                <w:szCs w:val="20"/>
              </w:rPr>
              <w:t xml:space="preserve"> that </w:t>
            </w:r>
            <w:r w:rsidRPr="00767ABF">
              <w:rPr>
                <w:rFonts w:ascii="Arial" w:hAnsi="Arial" w:cs="Arial"/>
                <w:noProof/>
                <w:sz w:val="20"/>
                <w:szCs w:val="20"/>
              </w:rPr>
              <w:t>is</w:t>
            </w:r>
            <w:r w:rsidR="002C228E" w:rsidRPr="00767ABF">
              <w:rPr>
                <w:rFonts w:ascii="Arial" w:hAnsi="Arial" w:cs="Arial"/>
                <w:noProof/>
                <w:sz w:val="20"/>
                <w:szCs w:val="20"/>
              </w:rPr>
              <w:t xml:space="preserve"> commonly done</w:t>
            </w:r>
            <w:r w:rsidR="009E0306" w:rsidRPr="00767ABF">
              <w:rPr>
                <w:rFonts w:ascii="Arial" w:hAnsi="Arial" w:cs="Arial"/>
                <w:noProof/>
                <w:sz w:val="20"/>
                <w:szCs w:val="20"/>
              </w:rPr>
              <w:t xml:space="preserve"> in a python application module</w:t>
            </w:r>
            <w:r w:rsidR="002C228E" w:rsidRPr="00767ABF">
              <w:rPr>
                <w:rFonts w:ascii="Arial" w:hAnsi="Arial" w:cs="Arial"/>
                <w:noProof/>
                <w:sz w:val="20"/>
                <w:szCs w:val="20"/>
              </w:rPr>
              <w:t xml:space="preserve"> is to log the module’s activity to either the audit log and/or application log service.  </w:t>
            </w:r>
            <w:r w:rsidR="00BC3FB9" w:rsidRPr="00767ABF">
              <w:rPr>
                <w:rFonts w:ascii="Arial" w:hAnsi="Arial" w:cs="Arial"/>
                <w:noProof/>
                <w:sz w:val="20"/>
                <w:szCs w:val="20"/>
              </w:rPr>
              <w:t>While we didn't cover this in these exercises, you can find details here.</w:t>
            </w:r>
          </w:p>
          <w:p w14:paraId="59B1E8E2" w14:textId="58726DA4" w:rsidR="00BC3FB9" w:rsidRPr="00767ABF" w:rsidRDefault="00BC3FB9" w:rsidP="00BC3FB9">
            <w:pPr>
              <w:pStyle w:val="032TableBodCcopy"/>
              <w:rPr>
                <w:rFonts w:ascii="Arial" w:hAnsi="Arial" w:cs="Arial"/>
                <w:noProof/>
                <w:sz w:val="20"/>
                <w:szCs w:val="20"/>
              </w:rPr>
            </w:pPr>
          </w:p>
          <w:p w14:paraId="19400D21" w14:textId="77777777" w:rsidR="00BC3FB9" w:rsidRPr="00767ABF" w:rsidRDefault="00BC3FB9" w:rsidP="00BC3FB9">
            <w:pPr>
              <w:pStyle w:val="032TableBodCcopy"/>
              <w:rPr>
                <w:rFonts w:ascii="Arial" w:hAnsi="Arial" w:cs="Arial"/>
                <w:noProof/>
                <w:sz w:val="20"/>
                <w:szCs w:val="20"/>
              </w:rPr>
            </w:pPr>
            <w:r w:rsidRPr="00767ABF">
              <w:rPr>
                <w:rFonts w:ascii="Arial" w:hAnsi="Arial" w:cs="Arial"/>
                <w:noProof/>
                <w:sz w:val="20"/>
                <w:szCs w:val="20"/>
              </w:rPr>
              <w:t>sap_instance_manager (</w:t>
            </w:r>
            <w:hyperlink r:id="rId177" w:anchor="loio8732609bd5314b51a17d6a3cc09110c3__section_vpc_qrj_ycb" w:history="1">
              <w:r w:rsidRPr="00767ABF">
                <w:rPr>
                  <w:rStyle w:val="Hyperlink"/>
                  <w:rFonts w:ascii="Arial" w:hAnsi="Arial" w:cs="Arial"/>
                  <w:noProof/>
                  <w:sz w:val="20"/>
                  <w:szCs w:val="20"/>
                </w:rPr>
                <w:t>doc page</w:t>
              </w:r>
            </w:hyperlink>
            <w:r w:rsidRPr="00767ABF">
              <w:rPr>
                <w:rFonts w:ascii="Arial" w:hAnsi="Arial" w:cs="Arial"/>
                <w:noProof/>
                <w:sz w:val="20"/>
                <w:szCs w:val="20"/>
              </w:rPr>
              <w:t xml:space="preserve">) </w:t>
            </w:r>
          </w:p>
          <w:p w14:paraId="49447B76" w14:textId="77777777" w:rsidR="00BC3FB9" w:rsidRPr="00767ABF" w:rsidRDefault="00BC3FB9" w:rsidP="00BC3FB9">
            <w:pPr>
              <w:pStyle w:val="032TableBodCcopy"/>
              <w:rPr>
                <w:rFonts w:ascii="Arial" w:hAnsi="Arial" w:cs="Arial"/>
                <w:noProof/>
                <w:sz w:val="20"/>
                <w:szCs w:val="20"/>
              </w:rPr>
            </w:pPr>
            <w:r w:rsidRPr="00767ABF">
              <w:rPr>
                <w:rFonts w:ascii="Arial" w:hAnsi="Arial" w:cs="Arial"/>
                <w:noProof/>
                <w:sz w:val="20"/>
                <w:szCs w:val="20"/>
              </w:rPr>
              <w:t>sap_audit_logging (</w:t>
            </w:r>
            <w:hyperlink r:id="rId178" w:anchor="loio8732609bd5314b51a17d6a3cc09110c3__section_cgq_w5l_mv" w:history="1">
              <w:r w:rsidRPr="00767ABF">
                <w:rPr>
                  <w:rStyle w:val="Hyperlink"/>
                  <w:rFonts w:ascii="Arial" w:hAnsi="Arial" w:cs="Arial"/>
                  <w:noProof/>
                  <w:sz w:val="20"/>
                  <w:szCs w:val="20"/>
                </w:rPr>
                <w:t>doc page</w:t>
              </w:r>
            </w:hyperlink>
            <w:r w:rsidRPr="00767ABF">
              <w:rPr>
                <w:rFonts w:ascii="Arial" w:hAnsi="Arial" w:cs="Arial"/>
                <w:noProof/>
                <w:sz w:val="20"/>
                <w:szCs w:val="20"/>
              </w:rPr>
              <w:t>)</w:t>
            </w:r>
          </w:p>
          <w:p w14:paraId="63413ADA" w14:textId="77777777" w:rsidR="00BC3FB9" w:rsidRPr="00767ABF" w:rsidRDefault="00BC3FB9" w:rsidP="00BC3FB9">
            <w:pPr>
              <w:pStyle w:val="032TableBodCcopy"/>
              <w:rPr>
                <w:rFonts w:ascii="Arial" w:hAnsi="Arial" w:cs="Arial"/>
                <w:noProof/>
                <w:sz w:val="20"/>
                <w:szCs w:val="20"/>
              </w:rPr>
            </w:pPr>
            <w:r w:rsidRPr="00767ABF">
              <w:rPr>
                <w:rFonts w:ascii="Arial" w:hAnsi="Arial" w:cs="Arial"/>
                <w:noProof/>
                <w:sz w:val="20"/>
                <w:szCs w:val="20"/>
              </w:rPr>
              <w:t>sap_cf_logging (</w:t>
            </w:r>
            <w:hyperlink r:id="rId179" w:anchor="loio8732609bd5314b51a17d6a3cc09110c3__section_dhv_x21_cdb" w:history="1">
              <w:r w:rsidRPr="00767ABF">
                <w:rPr>
                  <w:rStyle w:val="Hyperlink"/>
                  <w:rFonts w:ascii="Arial" w:hAnsi="Arial" w:cs="Arial"/>
                  <w:noProof/>
                  <w:sz w:val="20"/>
                  <w:szCs w:val="20"/>
                </w:rPr>
                <w:t>doc page</w:t>
              </w:r>
            </w:hyperlink>
            <w:r w:rsidRPr="00767ABF">
              <w:rPr>
                <w:rFonts w:ascii="Arial" w:hAnsi="Arial" w:cs="Arial"/>
                <w:noProof/>
                <w:sz w:val="20"/>
                <w:szCs w:val="20"/>
              </w:rPr>
              <w:t>) Cloud Foundry specific logging.</w:t>
            </w:r>
          </w:p>
          <w:p w14:paraId="0BDE24D7" w14:textId="3382883F" w:rsidR="00311A1F" w:rsidRPr="00767ABF" w:rsidRDefault="00311A1F" w:rsidP="002C228E">
            <w:pPr>
              <w:pStyle w:val="032TableBodCcopy"/>
              <w:tabs>
                <w:tab w:val="left" w:pos="1352"/>
              </w:tabs>
              <w:rPr>
                <w:rFonts w:ascii="Arial" w:hAnsi="Arial" w:cs="Arial"/>
                <w:noProof/>
                <w:sz w:val="20"/>
                <w:szCs w:val="20"/>
              </w:rPr>
            </w:pPr>
          </w:p>
          <w:p w14:paraId="31B19594" w14:textId="77777777" w:rsidR="0068126E" w:rsidRPr="00767ABF" w:rsidRDefault="0068126E" w:rsidP="002C228E">
            <w:pPr>
              <w:pStyle w:val="032TableBodCcopy"/>
              <w:tabs>
                <w:tab w:val="left" w:pos="1352"/>
              </w:tabs>
              <w:rPr>
                <w:rFonts w:ascii="Arial" w:hAnsi="Arial" w:cs="Arial"/>
                <w:noProof/>
                <w:sz w:val="20"/>
                <w:szCs w:val="20"/>
              </w:rPr>
            </w:pPr>
          </w:p>
          <w:p w14:paraId="75144B71" w14:textId="77777777" w:rsidR="0068126E" w:rsidRPr="00767ABF" w:rsidRDefault="00311A1F" w:rsidP="002C228E">
            <w:pPr>
              <w:pStyle w:val="032TableBodCcopy"/>
              <w:tabs>
                <w:tab w:val="left" w:pos="1352"/>
              </w:tabs>
              <w:rPr>
                <w:rFonts w:ascii="Arial" w:hAnsi="Arial" w:cs="Arial"/>
                <w:noProof/>
                <w:sz w:val="20"/>
                <w:szCs w:val="20"/>
              </w:rPr>
            </w:pPr>
            <w:r w:rsidRPr="00767ABF">
              <w:rPr>
                <w:rFonts w:ascii="Arial" w:hAnsi="Arial" w:cs="Arial"/>
                <w:noProof/>
                <w:sz w:val="20"/>
                <w:szCs w:val="20"/>
              </w:rPr>
              <w:t xml:space="preserve">This concludes the python wrangling for today.  </w:t>
            </w:r>
          </w:p>
          <w:p w14:paraId="4328CC16" w14:textId="77777777" w:rsidR="0068126E" w:rsidRPr="00767ABF" w:rsidRDefault="0068126E" w:rsidP="002C228E">
            <w:pPr>
              <w:pStyle w:val="032TableBodCcopy"/>
              <w:tabs>
                <w:tab w:val="left" w:pos="1352"/>
              </w:tabs>
              <w:rPr>
                <w:rFonts w:ascii="Arial" w:hAnsi="Arial" w:cs="Arial"/>
                <w:noProof/>
                <w:sz w:val="20"/>
                <w:szCs w:val="20"/>
              </w:rPr>
            </w:pPr>
          </w:p>
          <w:p w14:paraId="61C50A37" w14:textId="77777777" w:rsidR="00311A1F" w:rsidRPr="00767ABF" w:rsidRDefault="00311A1F" w:rsidP="002C228E">
            <w:pPr>
              <w:pStyle w:val="032TableBodCcopy"/>
              <w:tabs>
                <w:tab w:val="left" w:pos="1352"/>
              </w:tabs>
              <w:rPr>
                <w:rFonts w:ascii="Arial" w:hAnsi="Arial" w:cs="Arial"/>
                <w:noProof/>
                <w:sz w:val="20"/>
                <w:szCs w:val="20"/>
              </w:rPr>
            </w:pPr>
            <w:r w:rsidRPr="00767ABF">
              <w:rPr>
                <w:rFonts w:ascii="Arial" w:hAnsi="Arial" w:cs="Arial"/>
                <w:noProof/>
                <w:sz w:val="20"/>
                <w:szCs w:val="20"/>
              </w:rPr>
              <w:t>Please fill out the survey in the TechEd mobile app for this workshop session.</w:t>
            </w:r>
          </w:p>
          <w:p w14:paraId="1BCC22F7" w14:textId="0F2A3878" w:rsidR="0068126E" w:rsidRPr="00767ABF" w:rsidRDefault="0068126E" w:rsidP="002C228E">
            <w:pPr>
              <w:pStyle w:val="032TableBodCcopy"/>
              <w:tabs>
                <w:tab w:val="left" w:pos="1352"/>
              </w:tabs>
              <w:rPr>
                <w:rFonts w:ascii="Arial" w:hAnsi="Arial" w:cs="Arial"/>
                <w:noProof/>
                <w:sz w:val="20"/>
                <w:szCs w:val="20"/>
              </w:rPr>
            </w:pPr>
          </w:p>
        </w:tc>
      </w:tr>
    </w:tbl>
    <w:p w14:paraId="69B229C6" w14:textId="77777777" w:rsidR="001C7B54" w:rsidRPr="00767ABF" w:rsidRDefault="001C7B54">
      <w:pPr>
        <w:rPr>
          <w:rFonts w:ascii="Arial" w:hAnsi="Arial" w:cs="Arial"/>
          <w:sz w:val="20"/>
          <w:szCs w:val="20"/>
        </w:rPr>
      </w:pPr>
    </w:p>
    <w:p w14:paraId="04582FF0" w14:textId="14776A74" w:rsidR="008D7F0D" w:rsidRPr="00767ABF" w:rsidRDefault="008D7F0D">
      <w:pPr>
        <w:rPr>
          <w:rFonts w:ascii="Arial" w:hAnsi="Arial" w:cs="Arial"/>
          <w:sz w:val="20"/>
          <w:szCs w:val="20"/>
        </w:rPr>
      </w:pPr>
    </w:p>
    <w:p w14:paraId="12F0C8C9" w14:textId="3A538CB4" w:rsidR="001C7B54" w:rsidRPr="00767ABF" w:rsidRDefault="001C7B54">
      <w:pPr>
        <w:rPr>
          <w:rFonts w:ascii="Arial" w:hAnsi="Arial" w:cs="Arial"/>
          <w:sz w:val="20"/>
          <w:szCs w:val="20"/>
        </w:rPr>
      </w:pPr>
    </w:p>
    <w:p w14:paraId="3249AC62" w14:textId="77777777" w:rsidR="001C7B54" w:rsidRPr="00767ABF" w:rsidRDefault="001C7B54">
      <w:pPr>
        <w:rPr>
          <w:rFonts w:ascii="Arial" w:hAnsi="Arial" w:cs="Arial"/>
          <w:sz w:val="20"/>
          <w:szCs w:val="20"/>
        </w:rPr>
      </w:pPr>
    </w:p>
    <w:p w14:paraId="214C5B02" w14:textId="798F2A56" w:rsidR="00597CE8" w:rsidRPr="00767ABF" w:rsidRDefault="00597CE8" w:rsidP="00597CE8">
      <w:pPr>
        <w:pStyle w:val="Footer"/>
        <w:tabs>
          <w:tab w:val="clear" w:pos="4536"/>
          <w:tab w:val="clear" w:pos="9072"/>
          <w:tab w:val="right" w:pos="9639"/>
        </w:tabs>
        <w:rPr>
          <w:rFonts w:ascii="Arial" w:hAnsi="Arial" w:cs="Arial"/>
          <w:sz w:val="20"/>
          <w:szCs w:val="20"/>
        </w:rPr>
      </w:pPr>
      <w:r w:rsidRPr="00767ABF">
        <w:rPr>
          <w:rFonts w:ascii="Arial" w:hAnsi="Arial" w:cs="Arial"/>
          <w:sz w:val="20"/>
          <w:szCs w:val="20"/>
        </w:rPr>
        <w:tab/>
      </w:r>
    </w:p>
    <w:p w14:paraId="47F18B1D" w14:textId="1872B87F" w:rsidR="00CD7229" w:rsidRPr="00767ABF" w:rsidRDefault="00CD7229" w:rsidP="00F8392A">
      <w:pPr>
        <w:pStyle w:val="Footer"/>
        <w:rPr>
          <w:rFonts w:ascii="Arial" w:hAnsi="Arial" w:cs="Arial"/>
          <w:sz w:val="20"/>
          <w:szCs w:val="20"/>
        </w:rPr>
      </w:pPr>
    </w:p>
    <w:p w14:paraId="041C9544" w14:textId="7298A248" w:rsidR="00CD7229" w:rsidRPr="00767ABF" w:rsidRDefault="00CD7229" w:rsidP="00F8392A">
      <w:pPr>
        <w:pStyle w:val="Footer"/>
        <w:rPr>
          <w:rFonts w:ascii="Arial" w:hAnsi="Arial" w:cs="Arial"/>
          <w:sz w:val="20"/>
          <w:szCs w:val="20"/>
        </w:rPr>
      </w:pPr>
    </w:p>
    <w:p w14:paraId="4B230AB0" w14:textId="77777777" w:rsidR="00597CE8" w:rsidRPr="00767ABF" w:rsidRDefault="00597CE8" w:rsidP="00597CE8">
      <w:pPr>
        <w:pStyle w:val="Footer"/>
        <w:rPr>
          <w:rFonts w:ascii="Arial" w:hAnsi="Arial" w:cs="Arial"/>
          <w:sz w:val="20"/>
          <w:szCs w:val="20"/>
        </w:rPr>
      </w:pPr>
    </w:p>
    <w:p w14:paraId="75ADD1DE" w14:textId="14C76B14" w:rsidR="00025510" w:rsidRPr="00767ABF" w:rsidRDefault="006A27F4" w:rsidP="00B349E8">
      <w:pPr>
        <w:rPr>
          <w:rFonts w:ascii="Arial" w:hAnsi="Arial" w:cs="Arial"/>
          <w:sz w:val="20"/>
          <w:szCs w:val="20"/>
        </w:rPr>
      </w:pPr>
      <w:r w:rsidRPr="00767ABF">
        <w:rPr>
          <w:rFonts w:ascii="Arial" w:hAnsi="Arial" w:cs="Arial"/>
          <w:noProof/>
          <w:sz w:val="20"/>
          <w:szCs w:val="20"/>
          <w:lang w:eastAsia="de-DE"/>
        </w:rPr>
        <mc:AlternateContent>
          <mc:Choice Requires="wps">
            <w:drawing>
              <wp:anchor distT="0" distB="0" distL="114300" distR="114300" simplePos="0" relativeHeight="251660291" behindDoc="0" locked="0" layoutInCell="1" allowOverlap="1" wp14:anchorId="41638FF1" wp14:editId="2395FACD">
                <wp:simplePos x="0" y="0"/>
                <wp:positionH relativeFrom="column">
                  <wp:posOffset>0</wp:posOffset>
                </wp:positionH>
                <wp:positionV relativeFrom="paragraph">
                  <wp:posOffset>-635</wp:posOffset>
                </wp:positionV>
                <wp:extent cx="2359660" cy="262890"/>
                <wp:effectExtent l="0" t="0" r="0" b="3810"/>
                <wp:wrapNone/>
                <wp:docPr id="45"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59660" cy="2628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96C9C5" w14:textId="77777777" w:rsidR="00BC7281" w:rsidRPr="007D3968" w:rsidRDefault="00BC7281" w:rsidP="006A27F4">
                            <w:pPr>
                              <w:rPr>
                                <w:rFonts w:cs="Arial"/>
                                <w:b/>
                                <w:bCs/>
                                <w:color w:val="000000" w:themeColor="text1"/>
                                <w:sz w:val="16"/>
                                <w:szCs w:val="16"/>
                              </w:rPr>
                            </w:pPr>
                            <w:r w:rsidRPr="007D3968">
                              <w:rPr>
                                <w:rFonts w:cs="Arial"/>
                                <w:b/>
                                <w:bCs/>
                                <w:color w:val="F0AB00" w:themeColor="accent1"/>
                                <w:sz w:val="16"/>
                                <w:szCs w:val="16"/>
                              </w:rPr>
                              <w:t>www.sap.com/</w:t>
                            </w:r>
                            <w:r w:rsidRPr="007D3968">
                              <w:rPr>
                                <w:rFonts w:cs="Arial"/>
                                <w:b/>
                                <w:bCs/>
                                <w:color w:val="000000" w:themeColor="text1"/>
                                <w:sz w:val="16"/>
                                <w:szCs w:val="16"/>
                              </w:rPr>
                              <w:t>contactsap</w:t>
                            </w:r>
                          </w:p>
                        </w:txbxContent>
                      </wps:txbx>
                      <wps:bodyPr rot="0" vert="horz" wrap="square" lIns="91440" tIns="45720" rIns="91440" bIns="45720" anchor="t" anchorCtr="0" upright="1">
                        <a:noAutofit/>
                      </wps:bodyPr>
                    </wps:wsp>
                  </a:graphicData>
                </a:graphic>
              </wp:anchor>
            </w:drawing>
          </mc:Choice>
          <mc:Fallback>
            <w:pict>
              <v:shapetype w14:anchorId="41638FF1" id="_x0000_t202" coordsize="21600,21600" o:spt="202" path="m,l,21600r21600,l21600,xe">
                <v:stroke joinstyle="miter"/>
                <v:path gradientshapeok="t" o:connecttype="rect"/>
              </v:shapetype>
              <v:shape id="Text Box 33" o:spid="_x0000_s1026" type="#_x0000_t202" style="position:absolute;margin-left:0;margin-top:-.05pt;width:185.8pt;height:20.7pt;z-index:25166029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" filled="f" stroked="f">
                <v:textbox>
                  <w:txbxContent>
                    <w:p w14:paraId="5596C9C5" w14:textId="77777777" w:rsidR="00BC7281" w:rsidRPr="007D3968" w:rsidRDefault="00BC7281" w:rsidP="006A27F4">
                      <w:pPr>
                        <w:rPr>
                          <w:rFonts w:cs="Arial"/>
                          <w:b/>
                          <w:bCs/>
                          <w:color w:val="000000" w:themeColor="text1"/>
                          <w:sz w:val="16"/>
                          <w:szCs w:val="16"/>
                        </w:rPr>
                      </w:pPr>
                      <w:r w:rsidRPr="007D3968">
                        <w:rPr>
                          <w:rFonts w:cs="Arial"/>
                          <w:b/>
                          <w:bCs/>
                          <w:color w:val="F0AB00" w:themeColor="accent1"/>
                          <w:sz w:val="16"/>
                          <w:szCs w:val="16"/>
                        </w:rPr>
                        <w:t>www.sap.com/</w:t>
                      </w:r>
                      <w:r w:rsidRPr="007D3968">
                        <w:rPr>
                          <w:rFonts w:cs="Arial"/>
                          <w:b/>
                          <w:bCs/>
                          <w:color w:val="000000" w:themeColor="text1"/>
                          <w:sz w:val="16"/>
                          <w:szCs w:val="16"/>
                        </w:rPr>
                        <w:t>contactsap</w:t>
                      </w:r>
                    </w:p>
                  </w:txbxContent>
                </v:textbox>
              </v:shape>
            </w:pict>
          </mc:Fallback>
        </mc:AlternateContent>
      </w:r>
    </w:p>
    <w:p w14:paraId="4649FEC8" w14:textId="77777777" w:rsidR="00025510" w:rsidRPr="00767ABF" w:rsidRDefault="00025510" w:rsidP="00B349E8">
      <w:pPr>
        <w:rPr>
          <w:rFonts w:ascii="Arial" w:hAnsi="Arial" w:cs="Arial"/>
          <w:sz w:val="20"/>
          <w:szCs w:val="20"/>
        </w:rPr>
      </w:pPr>
    </w:p>
    <w:p w14:paraId="7CC11938" w14:textId="77777777" w:rsidR="00025510" w:rsidRPr="00767ABF" w:rsidRDefault="00025510" w:rsidP="00B349E8">
      <w:pPr>
        <w:rPr>
          <w:rFonts w:ascii="Arial" w:hAnsi="Arial" w:cs="Arial"/>
          <w:sz w:val="20"/>
          <w:szCs w:val="20"/>
        </w:rPr>
      </w:pPr>
    </w:p>
    <w:p w14:paraId="569A390D" w14:textId="28591681" w:rsidR="00B349E8" w:rsidRPr="00767ABF" w:rsidRDefault="009529CA" w:rsidP="00B349E8">
      <w:pPr>
        <w:rPr>
          <w:rFonts w:ascii="Arial" w:hAnsi="Arial" w:cs="Arial"/>
          <w:sz w:val="20"/>
          <w:szCs w:val="20"/>
        </w:rPr>
      </w:pPr>
      <w:r w:rsidRPr="00767ABF">
        <w:rPr>
          <w:rFonts w:ascii="Arial" w:hAnsi="Arial" w:cs="Arial"/>
          <w:noProof/>
          <w:sz w:val="20"/>
          <w:szCs w:val="20"/>
          <w:lang w:eastAsia="de-DE"/>
        </w:rPr>
        <mc:AlternateContent>
          <mc:Choice Requires="wps">
            <w:drawing>
              <wp:inline distT="0" distB="0" distL="0" distR="0" wp14:anchorId="23AD14CA" wp14:editId="56C16D9B">
                <wp:extent cx="3714750" cy="1927860"/>
                <wp:effectExtent l="0" t="0" r="0" b="0"/>
                <wp:docPr id="46"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4750" cy="19278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1142DE" w14:textId="77777777" w:rsidR="00BC7281" w:rsidRPr="007D3968" w:rsidRDefault="00BC7281" w:rsidP="009529CA">
                            <w:pPr>
                              <w:shd w:val="clear" w:color="auto" w:fill="FFFFFF"/>
                              <w:rPr>
                                <w:color w:val="000000" w:themeColor="text1"/>
                                <w:sz w:val="10"/>
                              </w:rPr>
                            </w:pPr>
                            <w:r w:rsidRPr="007D3968">
                              <w:rPr>
                                <w:color w:val="000000" w:themeColor="text1"/>
                                <w:sz w:val="10"/>
                              </w:rPr>
                              <w:t>© 2018 SAP SE or an SAP affiliate company. All rights reserved.</w:t>
                            </w:r>
                          </w:p>
                          <w:p w14:paraId="003F04C9" w14:textId="77777777" w:rsidR="00BC7281" w:rsidRPr="007D3968" w:rsidRDefault="00BC7281" w:rsidP="009529CA">
                            <w:pPr>
                              <w:shd w:val="clear" w:color="auto" w:fill="FFFFFF"/>
                              <w:spacing w:before="60"/>
                              <w:rPr>
                                <w:color w:val="000000" w:themeColor="text1"/>
                                <w:sz w:val="10"/>
                              </w:rPr>
                            </w:pPr>
                            <w:r w:rsidRPr="007D3968">
                              <w:rPr>
                                <w:color w:val="000000" w:themeColor="text1"/>
                                <w:sz w:val="10"/>
                              </w:rPr>
                              <w:t>No part of this publication may be reproduced or transmitted in any form or for any purpose without the express permission of SAP SE or an SAP affiliate company.</w:t>
                            </w:r>
                          </w:p>
                          <w:p w14:paraId="0CA74719" w14:textId="77777777" w:rsidR="00BC7281" w:rsidRPr="007D3968" w:rsidRDefault="00BC7281" w:rsidP="009529CA">
                            <w:pPr>
                              <w:shd w:val="clear" w:color="auto" w:fill="FFFFFF"/>
                              <w:spacing w:before="60"/>
                              <w:rPr>
                                <w:color w:val="000000" w:themeColor="text1"/>
                                <w:sz w:val="10"/>
                              </w:rPr>
                            </w:pPr>
                            <w:r w:rsidRPr="007D3968">
                              <w:rPr>
                                <w:color w:val="000000" w:themeColor="text1"/>
                                <w:sz w:val="10"/>
                              </w:rPr>
                              <w:t>The information contained herein may be changed without prior notice. Some software products marketed by SAP SE and its distributors contain proprietary software components of other software vendors. National product specifications may vary.</w:t>
                            </w:r>
                          </w:p>
                          <w:p w14:paraId="085F46C7" w14:textId="77777777" w:rsidR="00BC7281" w:rsidRPr="007D3968" w:rsidRDefault="00BC7281" w:rsidP="009529CA">
                            <w:pPr>
                              <w:shd w:val="clear" w:color="auto" w:fill="FFFFFF"/>
                              <w:spacing w:before="60"/>
                              <w:rPr>
                                <w:color w:val="000000" w:themeColor="text1"/>
                                <w:sz w:val="10"/>
                              </w:rPr>
                            </w:pPr>
                            <w:r w:rsidRPr="007D3968">
                              <w:rPr>
                                <w:color w:val="000000" w:themeColor="text1"/>
                                <w:sz w:val="10"/>
                              </w:rPr>
                              <w:t xml:space="preserve">These materials are provided by SAP SE or an SAP affiliate company for informational purposes only, without representation or warranty of any kind, and SAP or its affiliated companies shall not be liable for errors or omissions with respect to the materials. The only warranties for SAP or SAP affiliate company products and services are those that are set forth in the express warranty statements accompanying such products and services, if any. Nothing herein should be construed as constituting an additional warranty. </w:t>
                            </w:r>
                          </w:p>
                          <w:p w14:paraId="4A2B0717" w14:textId="77777777" w:rsidR="00BC7281" w:rsidRPr="007D3968" w:rsidRDefault="00BC7281" w:rsidP="009529CA">
                            <w:pPr>
                              <w:shd w:val="clear" w:color="auto" w:fill="FFFFFF"/>
                              <w:spacing w:before="60"/>
                              <w:rPr>
                                <w:color w:val="000000" w:themeColor="text1"/>
                                <w:sz w:val="10"/>
                                <w:szCs w:val="10"/>
                              </w:rPr>
                            </w:pPr>
                            <w:r w:rsidRPr="007D3968">
                              <w:rPr>
                                <w:color w:val="000000" w:themeColor="text1"/>
                                <w:sz w:val="10"/>
                              </w:rPr>
                              <w:t xml:space="preserve">In particular, SAP SE or its affiliated companies have no obligation to pursue any course of business outlined in this document or any related presentation, or to develop or release any functionality mentioned therein. This document, or any related presentation, and SAP SE’s or its affiliated companies’ strategy and possible future developments, products, and/or platforms, directions, and functionality are all subject to change and may be changed by SAP SE or its affiliated companies at any time for any reason without notice. The information in this document is not a commitment, promise, or legal obligation to deliver any material, code, or functionality. All forward-looking statements are subject to various risks and </w:t>
                            </w:r>
                            <w:r w:rsidRPr="007D3968">
                              <w:rPr>
                                <w:color w:val="000000" w:themeColor="text1"/>
                                <w:sz w:val="10"/>
                                <w:szCs w:val="10"/>
                              </w:rPr>
                              <w:t>uncertainties that could cause actual results to differ materially from expectations. Readers are cautioned not to place undue reliance on these forward-looking statements, and they should not be relied upon in making purchasing decisions.</w:t>
                            </w:r>
                          </w:p>
                          <w:p w14:paraId="6FBBE0E3" w14:textId="77777777" w:rsidR="00BC7281" w:rsidRPr="007D3968" w:rsidRDefault="00BC7281" w:rsidP="009529CA">
                            <w:pPr>
                              <w:shd w:val="clear" w:color="auto" w:fill="FFFFFF"/>
                              <w:spacing w:before="60"/>
                              <w:rPr>
                                <w:color w:val="000000" w:themeColor="text1"/>
                                <w:sz w:val="10"/>
                                <w:szCs w:val="10"/>
                              </w:rPr>
                            </w:pPr>
                            <w:r w:rsidRPr="007D3968">
                              <w:rPr>
                                <w:color w:val="000000" w:themeColor="text1"/>
                                <w:sz w:val="10"/>
                                <w:szCs w:val="10"/>
                              </w:rPr>
                              <w:t xml:space="preserve">SAP and other SAP products and services mentioned herein as well as their respective logos are trademarks or registered trademarks of SAP SE (or an SAP affiliate company) in Germany and other countries. All other product and service names mentioned are the trademarks of their respective companies. </w:t>
                            </w:r>
                          </w:p>
                          <w:p w14:paraId="15AF4E1E" w14:textId="77777777" w:rsidR="00BC7281" w:rsidRPr="007D3968" w:rsidRDefault="00BC7281" w:rsidP="009529CA">
                            <w:pPr>
                              <w:shd w:val="clear" w:color="auto" w:fill="FFFFFF"/>
                              <w:spacing w:before="60"/>
                              <w:rPr>
                                <w:color w:val="000000" w:themeColor="text1"/>
                                <w:sz w:val="10"/>
                                <w:szCs w:val="10"/>
                              </w:rPr>
                            </w:pPr>
                            <w:r w:rsidRPr="007D3968">
                              <w:rPr>
                                <w:color w:val="000000" w:themeColor="text1"/>
                                <w:sz w:val="10"/>
                                <w:szCs w:val="10"/>
                              </w:rPr>
                              <w:t xml:space="preserve">See </w:t>
                            </w:r>
                            <w:hyperlink r:id="rId180" w:history="1">
                              <w:r w:rsidRPr="007D3968">
                                <w:rPr>
                                  <w:rStyle w:val="Hyperlink"/>
                                  <w:sz w:val="10"/>
                                  <w:szCs w:val="10"/>
                                </w:rPr>
                                <w:t>https://www.sap.com/copyright</w:t>
                              </w:r>
                            </w:hyperlink>
                            <w:r w:rsidRPr="007D3968">
                              <w:rPr>
                                <w:color w:val="000000" w:themeColor="text1"/>
                                <w:sz w:val="10"/>
                                <w:szCs w:val="10"/>
                              </w:rPr>
                              <w:t xml:space="preserve"> for additional trademark information and notices.</w:t>
                            </w:r>
                          </w:p>
                        </w:txbxContent>
                      </wps:txbx>
                      <wps:bodyPr rot="0" vert="horz" wrap="square" lIns="91440" tIns="45720" rIns="91440" bIns="45720" anchor="t" anchorCtr="0" upright="1">
                        <a:noAutofit/>
                      </wps:bodyPr>
                    </wps:wsp>
                  </a:graphicData>
                </a:graphic>
              </wp:inline>
            </w:drawing>
          </mc:Choice>
          <mc:Fallback>
            <w:pict>
              <v:shape w14:anchorId="23AD14CA" id="Text Box 16" o:spid="_x0000_s1027" type="#_x0000_t202" style="width:292.5pt;height:151.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" filled="f" stroked="f">
                <v:textbox>
                  <w:txbxContent>
                    <w:p w14:paraId="1B1142DE" w14:textId="77777777" w:rsidR="00BC7281" w:rsidRPr="007D3968" w:rsidRDefault="00BC7281" w:rsidP="009529CA">
                      <w:pPr>
                        <w:shd w:val="clear" w:color="auto" w:fill="FFFFFF"/>
                        <w:rPr>
                          <w:color w:val="000000" w:themeColor="text1"/>
                          <w:sz w:val="10"/>
                        </w:rPr>
                      </w:pPr>
                      <w:r w:rsidRPr="007D3968">
                        <w:rPr>
                          <w:color w:val="000000" w:themeColor="text1"/>
                          <w:sz w:val="10"/>
                        </w:rPr>
                        <w:t>© 2018 SAP SE or an SAP affiliate company. All rights reserved.</w:t>
                      </w:r>
                    </w:p>
                    <w:p w14:paraId="003F04C9" w14:textId="77777777" w:rsidR="00BC7281" w:rsidRPr="007D3968" w:rsidRDefault="00BC7281" w:rsidP="009529CA">
                      <w:pPr>
                        <w:shd w:val="clear" w:color="auto" w:fill="FFFFFF"/>
                        <w:spacing w:before="60"/>
                        <w:rPr>
                          <w:color w:val="000000" w:themeColor="text1"/>
                          <w:sz w:val="10"/>
                        </w:rPr>
                      </w:pPr>
                      <w:r w:rsidRPr="007D3968">
                        <w:rPr>
                          <w:color w:val="000000" w:themeColor="text1"/>
                          <w:sz w:val="10"/>
                        </w:rPr>
                        <w:t>No part of this publication may be reproduced or transmitted in any form or for any purpose without the express permission of SAP SE or an SAP affiliate company.</w:t>
                      </w:r>
                    </w:p>
                    <w:p w14:paraId="0CA74719" w14:textId="77777777" w:rsidR="00BC7281" w:rsidRPr="007D3968" w:rsidRDefault="00BC7281" w:rsidP="009529CA">
                      <w:pPr>
                        <w:shd w:val="clear" w:color="auto" w:fill="FFFFFF"/>
                        <w:spacing w:before="60"/>
                        <w:rPr>
                          <w:color w:val="000000" w:themeColor="text1"/>
                          <w:sz w:val="10"/>
                        </w:rPr>
                      </w:pPr>
                      <w:r w:rsidRPr="007D3968">
                        <w:rPr>
                          <w:color w:val="000000" w:themeColor="text1"/>
                          <w:sz w:val="10"/>
                        </w:rPr>
                        <w:t>The information contained herein may be changed without prior notice. Some software products marketed by SAP SE and its distributors contain proprietary software components of other software vendors. National product specifications may vary.</w:t>
                      </w:r>
                    </w:p>
                    <w:p w14:paraId="085F46C7" w14:textId="77777777" w:rsidR="00BC7281" w:rsidRPr="007D3968" w:rsidRDefault="00BC7281" w:rsidP="009529CA">
                      <w:pPr>
                        <w:shd w:val="clear" w:color="auto" w:fill="FFFFFF"/>
                        <w:spacing w:before="60"/>
                        <w:rPr>
                          <w:color w:val="000000" w:themeColor="text1"/>
                          <w:sz w:val="10"/>
                        </w:rPr>
                      </w:pPr>
                      <w:r w:rsidRPr="007D3968">
                        <w:rPr>
                          <w:color w:val="000000" w:themeColor="text1"/>
                          <w:sz w:val="10"/>
                        </w:rPr>
                        <w:t xml:space="preserve">These materials are provided by SAP SE or an SAP affiliate company for informational purposes only, without representation or warranty of any kind, and SAP or its affiliated companies shall not be liable for errors or omissions with respect to the materials. The only warranties for SAP or SAP affiliate company products and services are those that are set forth in the express warranty statements accompanying such products and services, if any. Nothing herein should be construed as constituting an additional warranty. </w:t>
                      </w:r>
                    </w:p>
                    <w:p w14:paraId="4A2B0717" w14:textId="77777777" w:rsidR="00BC7281" w:rsidRPr="007D3968" w:rsidRDefault="00BC7281" w:rsidP="009529CA">
                      <w:pPr>
                        <w:shd w:val="clear" w:color="auto" w:fill="FFFFFF"/>
                        <w:spacing w:before="60"/>
                        <w:rPr>
                          <w:color w:val="000000" w:themeColor="text1"/>
                          <w:sz w:val="10"/>
                          <w:szCs w:val="10"/>
                        </w:rPr>
                      </w:pPr>
                      <w:r w:rsidRPr="007D3968">
                        <w:rPr>
                          <w:color w:val="000000" w:themeColor="text1"/>
                          <w:sz w:val="10"/>
                        </w:rPr>
                        <w:t xml:space="preserve">In particular, SAP SE or its affiliated companies have no obligation to pursue any course of business outlined in this document or any related presentation, or to develop or release any functionality mentioned therein. This document, or any related presentation, and SAP SE’s or its affiliated companies’ strategy and possible future developments, products, and/or platforms, directions, and functionality are all subject to change and may be changed by SAP SE or its affiliated companies at any time for any reason without notice. The information in this document is not a commitment, promise, or legal obligation to deliver any material, code, or functionality. All forward-looking statements are subject to various risks and </w:t>
                      </w:r>
                      <w:r w:rsidRPr="007D3968">
                        <w:rPr>
                          <w:color w:val="000000" w:themeColor="text1"/>
                          <w:sz w:val="10"/>
                          <w:szCs w:val="10"/>
                        </w:rPr>
                        <w:t>uncertainties that could cause actual results to differ materially from expectations. Readers are cautioned not to place undue reliance on these forward-looking statements, and they should not be relied upon in making purchasing decisions.</w:t>
                      </w:r>
                    </w:p>
                    <w:p w14:paraId="6FBBE0E3" w14:textId="77777777" w:rsidR="00BC7281" w:rsidRPr="007D3968" w:rsidRDefault="00BC7281" w:rsidP="009529CA">
                      <w:pPr>
                        <w:shd w:val="clear" w:color="auto" w:fill="FFFFFF"/>
                        <w:spacing w:before="60"/>
                        <w:rPr>
                          <w:color w:val="000000" w:themeColor="text1"/>
                          <w:sz w:val="10"/>
                          <w:szCs w:val="10"/>
                        </w:rPr>
                      </w:pPr>
                      <w:r w:rsidRPr="007D3968">
                        <w:rPr>
                          <w:color w:val="000000" w:themeColor="text1"/>
                          <w:sz w:val="10"/>
                          <w:szCs w:val="10"/>
                        </w:rPr>
                        <w:t xml:space="preserve">SAP and other SAP products and services mentioned herein as well as their respective logos are trademarks or registered trademarks of SAP SE (or an SAP affiliate company) in Germany and other countries. All other product and service names mentioned are the trademarks of their respective companies. </w:t>
                      </w:r>
                    </w:p>
                    <w:p w14:paraId="15AF4E1E" w14:textId="77777777" w:rsidR="00BC7281" w:rsidRPr="007D3968" w:rsidRDefault="00BC7281" w:rsidP="009529CA">
                      <w:pPr>
                        <w:shd w:val="clear" w:color="auto" w:fill="FFFFFF"/>
                        <w:spacing w:before="60"/>
                        <w:rPr>
                          <w:color w:val="000000" w:themeColor="text1"/>
                          <w:sz w:val="10"/>
                          <w:szCs w:val="10"/>
                        </w:rPr>
                      </w:pPr>
                      <w:r w:rsidRPr="007D3968">
                        <w:rPr>
                          <w:color w:val="000000" w:themeColor="text1"/>
                          <w:sz w:val="10"/>
                          <w:szCs w:val="10"/>
                        </w:rPr>
                        <w:t xml:space="preserve">See </w:t>
                      </w:r>
                      <w:hyperlink r:id="rId181" w:history="1">
                        <w:r w:rsidRPr="007D3968">
                          <w:rPr>
                            <w:rStyle w:val="Hyperlink"/>
                            <w:sz w:val="10"/>
                            <w:szCs w:val="10"/>
                          </w:rPr>
                          <w:t>https://www.sap.com/copyright</w:t>
                        </w:r>
                      </w:hyperlink>
                      <w:r w:rsidRPr="007D3968">
                        <w:rPr>
                          <w:color w:val="000000" w:themeColor="text1"/>
                          <w:sz w:val="10"/>
                          <w:szCs w:val="10"/>
                        </w:rPr>
                        <w:t xml:space="preserve"> for additional trademark information and notices.</w:t>
                      </w:r>
                    </w:p>
                  </w:txbxContent>
                </v:textbox>
                <w10:anchorlock/>
              </v:shape>
            </w:pict>
          </mc:Fallback>
        </mc:AlternateContent>
      </w:r>
      <w:r w:rsidR="00597CE8" w:rsidRPr="00767ABF">
        <w:rPr>
          <w:rFonts w:ascii="Arial" w:hAnsi="Arial" w:cs="Arial"/>
          <w:noProof/>
          <w:sz w:val="20"/>
          <w:szCs w:val="20"/>
          <w:lang w:eastAsia="de-DE"/>
        </w:rPr>
        <mc:AlternateContent>
          <mc:Choice Requires="wps">
            <w:drawing>
              <wp:anchor distT="0" distB="0" distL="114300" distR="114300" simplePos="0" relativeHeight="251658243" behindDoc="0" locked="0" layoutInCell="1" allowOverlap="1" wp14:anchorId="007BFD91" wp14:editId="7B3A0A0F">
                <wp:simplePos x="0" y="0"/>
                <wp:positionH relativeFrom="margin">
                  <wp:align>left</wp:align>
                </wp:positionH>
                <wp:positionV relativeFrom="paragraph">
                  <wp:posOffset>4555490</wp:posOffset>
                </wp:positionV>
                <wp:extent cx="2359660" cy="262890"/>
                <wp:effectExtent l="0" t="0" r="0" b="3810"/>
                <wp:wrapNone/>
                <wp:docPr id="48"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59660" cy="2628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09A698" w14:textId="77777777" w:rsidR="00BC7281" w:rsidRPr="007D3968" w:rsidRDefault="00BC7281" w:rsidP="00597CE8">
                            <w:pPr>
                              <w:rPr>
                                <w:rFonts w:cs="Arial"/>
                                <w:b/>
                                <w:bCs/>
                                <w:color w:val="000000" w:themeColor="text1"/>
                                <w:sz w:val="16"/>
                                <w:szCs w:val="16"/>
                              </w:rPr>
                            </w:pPr>
                            <w:r w:rsidRPr="007D3968">
                              <w:rPr>
                                <w:rFonts w:cs="Arial"/>
                                <w:b/>
                                <w:bCs/>
                                <w:color w:val="F0AB00" w:themeColor="accent1"/>
                                <w:sz w:val="16"/>
                                <w:szCs w:val="16"/>
                              </w:rPr>
                              <w:t>www.sap.com/</w:t>
                            </w:r>
                            <w:r w:rsidRPr="007D3968">
                              <w:rPr>
                                <w:rFonts w:cs="Arial"/>
                                <w:b/>
                                <w:bCs/>
                                <w:color w:val="000000" w:themeColor="text1"/>
                                <w:sz w:val="16"/>
                                <w:szCs w:val="16"/>
                              </w:rPr>
                              <w:t>contactsap</w:t>
                            </w:r>
                          </w:p>
                        </w:txbxContent>
                      </wps:txbx>
                      <wps:bodyPr rot="0" vert="horz" wrap="square" lIns="91440" tIns="45720" rIns="91440" bIns="45720" anchor="t" anchorCtr="0" upright="1">
                        <a:noAutofit/>
                      </wps:bodyPr>
                    </wps:wsp>
                  </a:graphicData>
                </a:graphic>
              </wp:anchor>
            </w:drawing>
          </mc:Choice>
          <mc:Fallback>
            <w:pict>
              <v:shape w14:anchorId="007BFD91" id="_x0000_s1028" type="#_x0000_t202" style="position:absolute;margin-left:0;margin-top:358.7pt;width:185.8pt;height:20.7pt;z-index:251658243;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" filled="f" stroked="f">
                <v:textbox>
                  <w:txbxContent>
                    <w:p w14:paraId="7009A698" w14:textId="77777777" w:rsidR="00BC7281" w:rsidRPr="007D3968" w:rsidRDefault="00BC7281" w:rsidP="00597CE8">
                      <w:pPr>
                        <w:rPr>
                          <w:rFonts w:cs="Arial"/>
                          <w:b/>
                          <w:bCs/>
                          <w:color w:val="000000" w:themeColor="text1"/>
                          <w:sz w:val="16"/>
                          <w:szCs w:val="16"/>
                        </w:rPr>
                      </w:pPr>
                      <w:r w:rsidRPr="007D3968">
                        <w:rPr>
                          <w:rFonts w:cs="Arial"/>
                          <w:b/>
                          <w:bCs/>
                          <w:color w:val="F0AB00" w:themeColor="accent1"/>
                          <w:sz w:val="16"/>
                          <w:szCs w:val="16"/>
                        </w:rPr>
                        <w:t>www.sap.com/</w:t>
                      </w:r>
                      <w:r w:rsidRPr="007D3968">
                        <w:rPr>
                          <w:rFonts w:cs="Arial"/>
                          <w:b/>
                          <w:bCs/>
                          <w:color w:val="000000" w:themeColor="text1"/>
                          <w:sz w:val="16"/>
                          <w:szCs w:val="16"/>
                        </w:rPr>
                        <w:t>contactsap</w:t>
                      </w:r>
                    </w:p>
                  </w:txbxContent>
                </v:textbox>
                <w10:wrap anchorx="margin"/>
              </v:shape>
            </w:pict>
          </mc:Fallback>
        </mc:AlternateContent>
      </w:r>
      <w:r w:rsidR="00597CE8" w:rsidRPr="00767ABF">
        <w:rPr>
          <w:rFonts w:ascii="Arial" w:hAnsi="Arial" w:cs="Arial"/>
          <w:noProof/>
          <w:sz w:val="20"/>
          <w:szCs w:val="20"/>
          <w:lang w:eastAsia="de-DE"/>
        </w:rPr>
        <w:drawing>
          <wp:anchor distT="0" distB="0" distL="114300" distR="114300" simplePos="0" relativeHeight="251658241" behindDoc="0" locked="0" layoutInCell="1" allowOverlap="1" wp14:anchorId="5F1AA77C" wp14:editId="2B62E15D">
            <wp:simplePos x="0" y="0"/>
            <wp:positionH relativeFrom="column">
              <wp:posOffset>4888230</wp:posOffset>
            </wp:positionH>
            <wp:positionV relativeFrom="paragraph">
              <wp:posOffset>6732270</wp:posOffset>
            </wp:positionV>
            <wp:extent cx="1577975" cy="283733"/>
            <wp:effectExtent l="0" t="0" r="3175" b="2540"/>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AP_RunSimple_R.png"/>
                    <pic:cNvPicPr/>
                  </pic:nvPicPr>
                  <pic:blipFill>
                    <a:blip r:embed="rId182"/>
                    <a:stretch>
                      <a:fillRect/>
                    </a:stretch>
                  </pic:blipFill>
                  <pic:spPr>
                    <a:xfrm>
                      <a:off x="0" y="0"/>
                      <a:ext cx="1577975" cy="283733"/>
                    </a:xfrm>
                    <a:prstGeom prst="rect">
                      <a:avLst/>
                    </a:prstGeom>
                  </pic:spPr>
                </pic:pic>
              </a:graphicData>
            </a:graphic>
            <wp14:sizeRelH relativeFrom="page">
              <wp14:pctWidth>0</wp14:pctWidth>
            </wp14:sizeRelH>
            <wp14:sizeRelV relativeFrom="page">
              <wp14:pctHeight>0</wp14:pctHeight>
            </wp14:sizeRelV>
          </wp:anchor>
        </w:drawing>
      </w:r>
    </w:p>
    <w:sectPr w:rsidR="00B349E8" w:rsidRPr="00767ABF" w:rsidSect="00CD588D">
      <w:headerReference w:type="first" r:id="rId183"/>
      <w:footerReference w:type="first" r:id="rId184"/>
      <w:pgSz w:w="12242" w:h="15842" w:code="1"/>
      <w:pgMar w:top="1985" w:right="1134" w:bottom="1418" w:left="1134" w:header="851" w:footer="851"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1F647E0" w14:textId="77777777" w:rsidR="005A5A88" w:rsidRDefault="005A5A88" w:rsidP="00D2195C">
      <w:r>
        <w:separator/>
      </w:r>
    </w:p>
    <w:p w14:paraId="50303790" w14:textId="77777777" w:rsidR="005A5A88" w:rsidRDefault="005A5A88"/>
    <w:p w14:paraId="64D06B53" w14:textId="77777777" w:rsidR="005A5A88" w:rsidRDefault="005A5A88"/>
  </w:endnote>
  <w:endnote w:type="continuationSeparator" w:id="0">
    <w:p w14:paraId="102BE654" w14:textId="77777777" w:rsidR="005A5A88" w:rsidRDefault="005A5A88" w:rsidP="00D2195C">
      <w:r>
        <w:continuationSeparator/>
      </w:r>
    </w:p>
    <w:p w14:paraId="7F2FD73D" w14:textId="77777777" w:rsidR="005A5A88" w:rsidRDefault="005A5A88"/>
    <w:p w14:paraId="69613E3D" w14:textId="77777777" w:rsidR="005A5A88" w:rsidRDefault="005A5A88"/>
  </w:endnote>
  <w:endnote w:type="continuationNotice" w:id="1">
    <w:p w14:paraId="0039C18A" w14:textId="77777777" w:rsidR="005A5A88" w:rsidRDefault="005A5A8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2">
    <w:panose1 w:val="05020102010507070707"/>
    <w:charset w:val="02"/>
    <w:family w:val="decorative"/>
    <w:pitch w:val="variable"/>
    <w:sig w:usb0="00000000" w:usb1="10000000" w:usb2="00000000" w:usb3="00000000" w:csb0="80000000" w:csb1="00000000"/>
  </w:font>
  <w:font w:name="Arial (W1)">
    <w:altName w:val="Arial"/>
    <w:panose1 w:val="020B0604020202020204"/>
    <w:charset w:val="00"/>
    <w:family w:val="swiss"/>
    <w:pitch w:val="variable"/>
    <w:sig w:usb0="20007A87" w:usb1="80000000" w:usb2="00000008" w:usb3="00000000" w:csb0="000001FF" w:csb1="00000000"/>
  </w:font>
  <w:font w:name="Calibri">
    <w:panose1 w:val="020F0502020204030204"/>
    <w:charset w:val="00"/>
    <w:family w:val="swiss"/>
    <w:pitch w:val="variable"/>
    <w:sig w:usb0="E0002AFF" w:usb1="C000ACFF" w:usb2="00000009" w:usb3="00000000" w:csb0="000001FF" w:csb1="00000000"/>
  </w:font>
  <w:font w:name="Cambria">
    <w:panose1 w:val="02040503050406030204"/>
    <w:charset w:val="00"/>
    <w:family w:val="roman"/>
    <w:pitch w:val="variable"/>
    <w:sig w:usb0="E00002FF" w:usb1="40000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SAP Sans 2007 Light">
    <w:altName w:val="Cambria"/>
    <w:panose1 w:val="020B0604020202020204"/>
    <w:charset w:val="00"/>
    <w:family w:val="roman"/>
    <w:notTrueType/>
    <w:pitch w:val="variable"/>
    <w:sig w:usb0="A00002AF" w:usb1="5000205B" w:usb2="00000000" w:usb3="00000000" w:csb0="0000009F" w:csb1="00000000"/>
  </w:font>
  <w:font w:name="SAPFolioLight">
    <w:altName w:val="Times New Roman"/>
    <w:panose1 w:val="020B0604020202020204"/>
    <w:charset w:val="00"/>
    <w:family w:val="auto"/>
    <w:pitch w:val="variable"/>
    <w:sig w:usb0="800000AF" w:usb1="0000204A" w:usb2="00000000" w:usb3="00000000" w:csb0="00000011" w:csb1="00000000"/>
  </w:font>
  <w:font w:name="BentonSans Book">
    <w:panose1 w:val="02000503000000020004"/>
    <w:charset w:val="00"/>
    <w:family w:val="auto"/>
    <w:pitch w:val="variable"/>
    <w:sig w:usb0="A00002FF" w:usb1="5000A04B" w:usb2="00000000" w:usb3="00000000" w:csb0="0000019F" w:csb1="00000000"/>
  </w:font>
  <w:font w:name="Arial Black">
    <w:panose1 w:val="020B0A04020102020204"/>
    <w:charset w:val="00"/>
    <w:family w:val="swiss"/>
    <w:pitch w:val="variable"/>
    <w:sig w:usb0="A00002AF" w:usb1="400078FB" w:usb2="00000000" w:usb3="00000000" w:csb0="0000009F" w:csb1="00000000"/>
  </w:font>
  <w:font w:name="Times New (W1)">
    <w:altName w:val="Times New Roman"/>
    <w:panose1 w:val="00000500000000020000"/>
    <w:charset w:val="00"/>
    <w:family w:val="auto"/>
    <w:pitch w:val="variable"/>
    <w:sig w:usb0="E00002FF" w:usb1="5000205A" w:usb2="00000000" w:usb3="00000000" w:csb0="0000019F" w:csb1="00000000"/>
  </w:font>
  <w:font w:name="Andale Mono">
    <w:panose1 w:val="020B0509000000000004"/>
    <w:charset w:val="00"/>
    <w:family w:val="modern"/>
    <w:pitch w:val="fixed"/>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6D109CF" w14:textId="0DC42FCC" w:rsidR="00BC7281" w:rsidRPr="00756366" w:rsidRDefault="00BC7281" w:rsidP="00F976F3">
    <w:pPr>
      <w:pStyle w:val="Footer"/>
      <w:tabs>
        <w:tab w:val="clear" w:pos="4536"/>
        <w:tab w:val="clear" w:pos="9072"/>
        <w:tab w:val="right" w:pos="9923"/>
      </w:tabs>
      <w:rPr>
        <w:sz w:val="18"/>
        <w:szCs w:val="18"/>
      </w:rPr>
    </w:pPr>
    <w:r>
      <w:rPr>
        <w:noProof/>
      </w:rPr>
      <mc:AlternateContent>
        <mc:Choice Requires="wps">
          <w:drawing>
            <wp:anchor distT="0" distB="0" distL="114300" distR="114300" simplePos="0" relativeHeight="251658240" behindDoc="1" locked="0" layoutInCell="1" allowOverlap="1" wp14:anchorId="3883327B" wp14:editId="7886176D">
              <wp:simplePos x="0" y="0"/>
              <wp:positionH relativeFrom="column">
                <wp:posOffset>28575</wp:posOffset>
              </wp:positionH>
              <wp:positionV relativeFrom="paragraph">
                <wp:posOffset>-116840</wp:posOffset>
              </wp:positionV>
              <wp:extent cx="6300000" cy="4445"/>
              <wp:effectExtent l="0" t="0" r="24765" b="14605"/>
              <wp:wrapNone/>
              <wp:docPr id="32" name="Rectangle 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00000" cy="4445"/>
                      </a:xfrm>
                      <a:prstGeom prst="rect">
                        <a:avLst/>
                      </a:prstGeom>
                      <a:solidFill>
                        <a:srgbClr val="000000"/>
                      </a:solidFill>
                      <a:ln w="12700">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w:pict w14:anchorId="1545CA5D">
            <v:rect id="Rectangle 25" style="position:absolute;margin-left:2.25pt;margin-top:-9.2pt;width:496.05pt;height:.3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color="black" strokeweight="1pt" w14:anchorId="186F643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"/>
          </w:pict>
        </mc:Fallback>
      </mc:AlternateContent>
    </w:r>
    <w:r w:rsidRPr="00756366">
      <w:rPr>
        <w:sz w:val="18"/>
        <w:szCs w:val="18"/>
      </w:rPr>
      <w:tab/>
    </w:r>
    <w:r w:rsidRPr="00756366">
      <w:rPr>
        <w:sz w:val="18"/>
        <w:szCs w:val="18"/>
      </w:rPr>
      <w:fldChar w:fldCharType="begin"/>
    </w:r>
    <w:r w:rsidRPr="00756366">
      <w:rPr>
        <w:sz w:val="18"/>
        <w:szCs w:val="18"/>
      </w:rPr>
      <w:instrText xml:space="preserve"> PAGE   \* MERGEFORMAT </w:instrText>
    </w:r>
    <w:r w:rsidRPr="00756366">
      <w:rPr>
        <w:sz w:val="18"/>
        <w:szCs w:val="18"/>
      </w:rPr>
      <w:fldChar w:fldCharType="separate"/>
    </w:r>
    <w:r>
      <w:rPr>
        <w:noProof/>
        <w:sz w:val="18"/>
        <w:szCs w:val="18"/>
      </w:rPr>
      <w:t>114</w:t>
    </w:r>
    <w:r w:rsidRPr="00756366">
      <w:rPr>
        <w:sz w:val="18"/>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09E99EF" w14:textId="77777777" w:rsidR="00BC7281" w:rsidRDefault="00BC7281" w:rsidP="00671BB2"/>
  <w:p w14:paraId="6F84413C" w14:textId="77777777" w:rsidR="00BC7281" w:rsidRDefault="00BC7281">
    <w:pPr>
      <w:pStyle w:val="Footer"/>
    </w:pPr>
  </w:p>
  <w:p w14:paraId="3FC78BB7" w14:textId="77777777" w:rsidR="00BC7281" w:rsidRDefault="00BC7281">
    <w:pPr>
      <w:pStyle w:val="Footer"/>
    </w:pPr>
    <w:r>
      <w:rPr>
        <w:noProof/>
      </w:rPr>
      <w:drawing>
        <wp:anchor distT="0" distB="0" distL="114300" distR="114300" simplePos="0" relativeHeight="251658246" behindDoc="0" locked="0" layoutInCell="1" allowOverlap="1" wp14:anchorId="7F35B594" wp14:editId="4A83F470">
          <wp:simplePos x="0" y="0"/>
          <wp:positionH relativeFrom="margin">
            <wp:align>left</wp:align>
          </wp:positionH>
          <wp:positionV relativeFrom="paragraph">
            <wp:posOffset>40640</wp:posOffset>
          </wp:positionV>
          <wp:extent cx="2019300" cy="376268"/>
          <wp:effectExtent l="0" t="0" r="0" b="508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P_min_d_code_Anvil_R.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2019300" cy="376268"/>
                  </a:xfrm>
                  <a:prstGeom prst="rect">
                    <a:avLst/>
                  </a:prstGeom>
                </pic:spPr>
              </pic:pic>
            </a:graphicData>
          </a:graphic>
          <wp14:sizeRelH relativeFrom="page">
            <wp14:pctWidth>0</wp14:pctWidth>
          </wp14:sizeRelH>
          <wp14:sizeRelV relativeFrom="page">
            <wp14:pctHeight>0</wp14:pctHeight>
          </wp14:sizeRelV>
        </wp:anchor>
      </w:drawing>
    </w:r>
  </w:p>
  <w:p w14:paraId="6547BB21" w14:textId="77777777" w:rsidR="00BC7281" w:rsidRDefault="00BC7281" w:rsidP="00AE1F57">
    <w:pPr>
      <w:pStyle w:val="Footer"/>
      <w:tabs>
        <w:tab w:val="clear" w:pos="9072"/>
        <w:tab w:val="right" w:pos="9639"/>
      </w:tabs>
    </w:pPr>
    <w:r>
      <w:tab/>
    </w:r>
    <w:r>
      <w:tab/>
    </w: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C4540EA" w14:textId="77777777" w:rsidR="00BC7281" w:rsidRDefault="00BC7281" w:rsidP="0076305D">
    <w:pPr>
      <w:jc w:val="right"/>
    </w:pPr>
    <w:r>
      <w:rPr>
        <w:noProof/>
      </w:rPr>
      <mc:AlternateContent>
        <mc:Choice Requires="wps">
          <w:drawing>
            <wp:anchor distT="0" distB="0" distL="114300" distR="114300" simplePos="0" relativeHeight="251658242" behindDoc="0" locked="0" layoutInCell="1" allowOverlap="1" wp14:anchorId="169F032A" wp14:editId="710B70F8">
              <wp:simplePos x="0" y="0"/>
              <wp:positionH relativeFrom="column">
                <wp:posOffset>-95885</wp:posOffset>
              </wp:positionH>
              <wp:positionV relativeFrom="page">
                <wp:posOffset>7150100</wp:posOffset>
              </wp:positionV>
              <wp:extent cx="5958205" cy="1586230"/>
              <wp:effectExtent l="0" t="0" r="0" b="0"/>
              <wp:wrapNone/>
              <wp:docPr id="1"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58205" cy="15862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F566B0" w14:textId="77777777" w:rsidR="00BC7281" w:rsidRPr="00B15CCE" w:rsidRDefault="00BC7281" w:rsidP="00B15CCE">
                          <w:pPr>
                            <w:shd w:val="clear" w:color="auto" w:fill="FFFFFF"/>
                            <w:rPr>
                              <w:rFonts w:cs="Arial"/>
                              <w:color w:val="000000" w:themeColor="text1"/>
                              <w:sz w:val="10"/>
                              <w:szCs w:val="10"/>
                              <w:lang w:val="en"/>
                            </w:rPr>
                          </w:pPr>
                          <w:r w:rsidRPr="00B15CCE">
                            <w:rPr>
                              <w:rFonts w:cs="Arial"/>
                              <w:color w:val="000000" w:themeColor="text1"/>
                              <w:sz w:val="10"/>
                              <w:szCs w:val="10"/>
                              <w:lang w:val="en"/>
                            </w:rPr>
                            <w:t>© 201</w:t>
                          </w:r>
                          <w:r>
                            <w:rPr>
                              <w:rFonts w:cs="Arial"/>
                              <w:color w:val="000000" w:themeColor="text1"/>
                              <w:sz w:val="10"/>
                              <w:szCs w:val="10"/>
                              <w:lang w:val="en"/>
                            </w:rPr>
                            <w:t>7</w:t>
                          </w:r>
                          <w:r w:rsidRPr="00B15CCE">
                            <w:rPr>
                              <w:rFonts w:cs="Arial"/>
                              <w:color w:val="000000" w:themeColor="text1"/>
                              <w:sz w:val="10"/>
                              <w:szCs w:val="10"/>
                              <w:lang w:val="en"/>
                            </w:rPr>
                            <w:t xml:space="preserve"> SAP SE or an SAP affiliate company. All rights reserved.</w:t>
                          </w:r>
                        </w:p>
                        <w:p w14:paraId="1771356C" w14:textId="77777777" w:rsidR="00BC7281" w:rsidRPr="00B15CCE" w:rsidRDefault="00BC7281" w:rsidP="00B15CCE">
                          <w:pPr>
                            <w:shd w:val="clear" w:color="auto" w:fill="FFFFFF"/>
                            <w:rPr>
                              <w:rFonts w:cs="Arial"/>
                              <w:color w:val="000000" w:themeColor="text1"/>
                              <w:sz w:val="10"/>
                              <w:szCs w:val="10"/>
                              <w:lang w:val="en"/>
                            </w:rPr>
                          </w:pPr>
                          <w:r w:rsidRPr="00B15CCE">
                            <w:rPr>
                              <w:rFonts w:cs="Arial"/>
                              <w:color w:val="000000" w:themeColor="text1"/>
                              <w:sz w:val="10"/>
                              <w:szCs w:val="10"/>
                              <w:lang w:val="en"/>
                            </w:rPr>
                            <w:t>No part of this publication may be reproduced or transmitted in any form or for any purpose without the express permission of SAP SE or an SAP affiliate company.</w:t>
                          </w:r>
                        </w:p>
                        <w:p w14:paraId="6D1B2EA6" w14:textId="77777777" w:rsidR="00BC7281" w:rsidRPr="00B15CCE" w:rsidRDefault="00BC7281" w:rsidP="00B15CCE">
                          <w:pPr>
                            <w:shd w:val="clear" w:color="auto" w:fill="FFFFFF"/>
                            <w:rPr>
                              <w:rFonts w:cs="Arial"/>
                              <w:color w:val="000000" w:themeColor="text1"/>
                              <w:sz w:val="10"/>
                              <w:szCs w:val="10"/>
                              <w:lang w:val="en"/>
                            </w:rPr>
                          </w:pPr>
                        </w:p>
                        <w:p w14:paraId="46D97BE8" w14:textId="77777777" w:rsidR="00BC7281" w:rsidRPr="00B15CCE" w:rsidRDefault="00BC7281" w:rsidP="00B15CCE">
                          <w:pPr>
                            <w:shd w:val="clear" w:color="auto" w:fill="FFFFFF"/>
                            <w:rPr>
                              <w:rFonts w:cs="Arial"/>
                              <w:color w:val="000000" w:themeColor="text1"/>
                              <w:sz w:val="10"/>
                              <w:szCs w:val="10"/>
                              <w:lang w:val="en"/>
                            </w:rPr>
                          </w:pPr>
                          <w:r w:rsidRPr="00B15CCE">
                            <w:rPr>
                              <w:rFonts w:cs="Arial"/>
                              <w:color w:val="000000" w:themeColor="text1"/>
                              <w:sz w:val="10"/>
                              <w:szCs w:val="10"/>
                              <w:lang w:val="en"/>
                            </w:rPr>
                            <w:t>The information contained herein may be changed without prior notice. Some software products marketed by SAP SE and its distributors contain proprietary software components of other software vendors. National product specifications may vary.</w:t>
                          </w:r>
                        </w:p>
                        <w:p w14:paraId="207358D0" w14:textId="77777777" w:rsidR="00BC7281" w:rsidRPr="00B15CCE" w:rsidRDefault="00BC7281" w:rsidP="00B15CCE">
                          <w:pPr>
                            <w:shd w:val="clear" w:color="auto" w:fill="FFFFFF"/>
                            <w:rPr>
                              <w:rFonts w:cs="Arial"/>
                              <w:color w:val="000000" w:themeColor="text1"/>
                              <w:sz w:val="10"/>
                              <w:szCs w:val="10"/>
                              <w:lang w:val="en"/>
                            </w:rPr>
                          </w:pPr>
                        </w:p>
                        <w:p w14:paraId="0422DBC3" w14:textId="77777777" w:rsidR="00BC7281" w:rsidRPr="00B15CCE" w:rsidRDefault="00BC7281" w:rsidP="00B15CCE">
                          <w:pPr>
                            <w:shd w:val="clear" w:color="auto" w:fill="FFFFFF"/>
                            <w:rPr>
                              <w:rFonts w:cs="Arial"/>
                              <w:color w:val="000000" w:themeColor="text1"/>
                              <w:sz w:val="10"/>
                              <w:szCs w:val="10"/>
                              <w:lang w:val="en"/>
                            </w:rPr>
                          </w:pPr>
                          <w:r w:rsidRPr="00B15CCE">
                            <w:rPr>
                              <w:rFonts w:cs="Arial"/>
                              <w:color w:val="000000" w:themeColor="text1"/>
                              <w:sz w:val="10"/>
                              <w:szCs w:val="10"/>
                              <w:lang w:val="en"/>
                            </w:rPr>
                            <w:t xml:space="preserve">These materials are provided by SAP SE or an SAP affiliate company for informational purposes only, without representation or warranty of any kind, and SAP or its affiliated companies shall not be liable for errors or omissions with respect to the materials. The only warranties for SAP or SAP affiliate company products and services are those that are set forth in the express warranty statements accompanying such products and services, if any. Nothing herein should be construed as constituting an additional warranty. </w:t>
                          </w:r>
                        </w:p>
                        <w:p w14:paraId="48558428" w14:textId="77777777" w:rsidR="00BC7281" w:rsidRPr="00B15CCE" w:rsidRDefault="00BC7281" w:rsidP="00B15CCE">
                          <w:pPr>
                            <w:shd w:val="clear" w:color="auto" w:fill="FFFFFF"/>
                            <w:rPr>
                              <w:rFonts w:cs="Arial"/>
                              <w:color w:val="000000" w:themeColor="text1"/>
                              <w:sz w:val="10"/>
                              <w:szCs w:val="10"/>
                              <w:lang w:val="en"/>
                            </w:rPr>
                          </w:pPr>
                        </w:p>
                        <w:p w14:paraId="13BBD4D7" w14:textId="77777777" w:rsidR="00BC7281" w:rsidRPr="00B15CCE" w:rsidRDefault="00BC7281" w:rsidP="00B15CCE">
                          <w:pPr>
                            <w:shd w:val="clear" w:color="auto" w:fill="FFFFFF"/>
                            <w:rPr>
                              <w:rFonts w:cs="Arial"/>
                              <w:color w:val="000000" w:themeColor="text1"/>
                              <w:sz w:val="10"/>
                              <w:szCs w:val="10"/>
                              <w:lang w:val="en"/>
                            </w:rPr>
                          </w:pPr>
                          <w:r w:rsidRPr="00B15CCE">
                            <w:rPr>
                              <w:rFonts w:cs="Arial"/>
                              <w:color w:val="000000" w:themeColor="text1"/>
                              <w:sz w:val="10"/>
                              <w:szCs w:val="10"/>
                              <w:lang w:val="en"/>
                            </w:rPr>
                            <w:t>In particular, SAP SE or its affiliated companies have no obligation to pursue any course of business outlined in this document or any related presentation, or to develop or release any functionality mentioned therein. This document, or any related presentation, and SAP SE’s or its affiliated companies’ strategy and possible future developments, products, and/or platform directions and functionality are all subject to change and may be changed by SAP SE or its affiliated companies at any time for any reason without notice. The information in this document is not a commitment, promise, or legal obligation to deliver any material, code, or functionality. All forward-looking statements are subject to various risks and uncertainties that could cause actual results to differ materially from expectations. Readers are cautioned not to place undue reliance on these forward-looking statements, and they should not be relied upon in making purchasing decisions.</w:t>
                          </w:r>
                        </w:p>
                        <w:p w14:paraId="27E0FB92" w14:textId="77777777" w:rsidR="00BC7281" w:rsidRPr="00B15CCE" w:rsidRDefault="00BC7281" w:rsidP="00B15CCE">
                          <w:pPr>
                            <w:shd w:val="clear" w:color="auto" w:fill="FFFFFF"/>
                            <w:rPr>
                              <w:rFonts w:cs="Arial"/>
                              <w:color w:val="000000" w:themeColor="text1"/>
                              <w:sz w:val="10"/>
                              <w:szCs w:val="10"/>
                              <w:lang w:val="en"/>
                            </w:rPr>
                          </w:pPr>
                        </w:p>
                        <w:p w14:paraId="7D1FE41B" w14:textId="77777777" w:rsidR="00BC7281" w:rsidRPr="005F0C6A" w:rsidRDefault="00BC7281" w:rsidP="00B15CCE">
                          <w:pPr>
                            <w:shd w:val="clear" w:color="auto" w:fill="FFFFFF"/>
                            <w:rPr>
                              <w:color w:val="000000" w:themeColor="text1"/>
                            </w:rPr>
                          </w:pPr>
                          <w:r w:rsidRPr="00B15CCE">
                            <w:rPr>
                              <w:rFonts w:cs="Arial"/>
                              <w:color w:val="000000" w:themeColor="text1"/>
                              <w:sz w:val="10"/>
                              <w:szCs w:val="10"/>
                              <w:lang w:val="en"/>
                            </w:rPr>
                            <w:t xml:space="preserve">SAP and other SAP products and services mentioned herein as well as their respective logos are trademarks or registered trademarks of SAP SE (or an SAP affiliate company) in Germany and other countries. All other product and service names mentioned are the trademarks of their respective companies. See </w:t>
                          </w:r>
                          <w:hyperlink r:id="rId1" w:history="1">
                            <w:r w:rsidRPr="0037660A">
                              <w:rPr>
                                <w:rStyle w:val="Hyperlink"/>
                                <w:rFonts w:cs="Arial"/>
                                <w:color w:val="999999" w:themeColor="background2"/>
                                <w:sz w:val="10"/>
                                <w:szCs w:val="10"/>
                                <w:lang w:val="en"/>
                              </w:rPr>
                              <w:t>http://www.sap.com/corporate-en/legal/copyright/index.epx</w:t>
                            </w:r>
                          </w:hyperlink>
                          <w:r w:rsidRPr="00B15CCE">
                            <w:rPr>
                              <w:rFonts w:cs="Arial"/>
                              <w:color w:val="000000" w:themeColor="text1"/>
                              <w:sz w:val="10"/>
                              <w:szCs w:val="10"/>
                              <w:lang w:val="en"/>
                            </w:rPr>
                            <w:t xml:space="preserve"> for additional trademark information and notices.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69F032A" id="_x0000_t202" coordsize="21600,21600" o:spt="202" path="m,l,21600r21600,l21600,xe">
              <v:stroke joinstyle="miter"/>
              <v:path gradientshapeok="t" o:connecttype="rect"/>
            </v:shapetype>
            <v:shape id="_x0000_s1029" type="#_x0000_t202" style="position:absolute;left:0;text-align:left;margin-left:-7.55pt;margin-top:563pt;width:469.15pt;height:124.9pt;z-index:25165824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" filled="f" stroked="f">
              <v:textbox>
                <w:txbxContent>
                  <w:p w14:paraId="2EF566B0" w14:textId="77777777" w:rsidR="00BC7281" w:rsidRPr="00B15CCE" w:rsidRDefault="00BC7281" w:rsidP="00B15CCE">
                    <w:pPr>
                      <w:shd w:val="clear" w:color="auto" w:fill="FFFFFF"/>
                      <w:rPr>
                        <w:rFonts w:cs="Arial"/>
                        <w:color w:val="000000" w:themeColor="text1"/>
                        <w:sz w:val="10"/>
                        <w:szCs w:val="10"/>
                        <w:lang w:val="en"/>
                      </w:rPr>
                    </w:pPr>
                    <w:r w:rsidRPr="00B15CCE">
                      <w:rPr>
                        <w:rFonts w:cs="Arial"/>
                        <w:color w:val="000000" w:themeColor="text1"/>
                        <w:sz w:val="10"/>
                        <w:szCs w:val="10"/>
                        <w:lang w:val="en"/>
                      </w:rPr>
                      <w:t>© 201</w:t>
                    </w:r>
                    <w:r>
                      <w:rPr>
                        <w:rFonts w:cs="Arial"/>
                        <w:color w:val="000000" w:themeColor="text1"/>
                        <w:sz w:val="10"/>
                        <w:szCs w:val="10"/>
                        <w:lang w:val="en"/>
                      </w:rPr>
                      <w:t>7</w:t>
                    </w:r>
                    <w:r w:rsidRPr="00B15CCE">
                      <w:rPr>
                        <w:rFonts w:cs="Arial"/>
                        <w:color w:val="000000" w:themeColor="text1"/>
                        <w:sz w:val="10"/>
                        <w:szCs w:val="10"/>
                        <w:lang w:val="en"/>
                      </w:rPr>
                      <w:t xml:space="preserve"> SAP SE or an SAP affiliate company. All rights reserved.</w:t>
                    </w:r>
                  </w:p>
                  <w:p w14:paraId="1771356C" w14:textId="77777777" w:rsidR="00BC7281" w:rsidRPr="00B15CCE" w:rsidRDefault="00BC7281" w:rsidP="00B15CCE">
                    <w:pPr>
                      <w:shd w:val="clear" w:color="auto" w:fill="FFFFFF"/>
                      <w:rPr>
                        <w:rFonts w:cs="Arial"/>
                        <w:color w:val="000000" w:themeColor="text1"/>
                        <w:sz w:val="10"/>
                        <w:szCs w:val="10"/>
                        <w:lang w:val="en"/>
                      </w:rPr>
                    </w:pPr>
                    <w:r w:rsidRPr="00B15CCE">
                      <w:rPr>
                        <w:rFonts w:cs="Arial"/>
                        <w:color w:val="000000" w:themeColor="text1"/>
                        <w:sz w:val="10"/>
                        <w:szCs w:val="10"/>
                        <w:lang w:val="en"/>
                      </w:rPr>
                      <w:t>No part of this publication may be reproduced or transmitted in any form or for any purpose without the express permission of SAP SE or an SAP affiliate company.</w:t>
                    </w:r>
                  </w:p>
                  <w:p w14:paraId="6D1B2EA6" w14:textId="77777777" w:rsidR="00BC7281" w:rsidRPr="00B15CCE" w:rsidRDefault="00BC7281" w:rsidP="00B15CCE">
                    <w:pPr>
                      <w:shd w:val="clear" w:color="auto" w:fill="FFFFFF"/>
                      <w:rPr>
                        <w:rFonts w:cs="Arial"/>
                        <w:color w:val="000000" w:themeColor="text1"/>
                        <w:sz w:val="10"/>
                        <w:szCs w:val="10"/>
                        <w:lang w:val="en"/>
                      </w:rPr>
                    </w:pPr>
                  </w:p>
                  <w:p w14:paraId="46D97BE8" w14:textId="77777777" w:rsidR="00BC7281" w:rsidRPr="00B15CCE" w:rsidRDefault="00BC7281" w:rsidP="00B15CCE">
                    <w:pPr>
                      <w:shd w:val="clear" w:color="auto" w:fill="FFFFFF"/>
                      <w:rPr>
                        <w:rFonts w:cs="Arial"/>
                        <w:color w:val="000000" w:themeColor="text1"/>
                        <w:sz w:val="10"/>
                        <w:szCs w:val="10"/>
                        <w:lang w:val="en"/>
                      </w:rPr>
                    </w:pPr>
                    <w:r w:rsidRPr="00B15CCE">
                      <w:rPr>
                        <w:rFonts w:cs="Arial"/>
                        <w:color w:val="000000" w:themeColor="text1"/>
                        <w:sz w:val="10"/>
                        <w:szCs w:val="10"/>
                        <w:lang w:val="en"/>
                      </w:rPr>
                      <w:t>The information contained herein may be changed without prior notice. Some software products marketed by SAP SE and its distributors contain proprietary software components of other software vendors. National product specifications may vary.</w:t>
                    </w:r>
                  </w:p>
                  <w:p w14:paraId="207358D0" w14:textId="77777777" w:rsidR="00BC7281" w:rsidRPr="00B15CCE" w:rsidRDefault="00BC7281" w:rsidP="00B15CCE">
                    <w:pPr>
                      <w:shd w:val="clear" w:color="auto" w:fill="FFFFFF"/>
                      <w:rPr>
                        <w:rFonts w:cs="Arial"/>
                        <w:color w:val="000000" w:themeColor="text1"/>
                        <w:sz w:val="10"/>
                        <w:szCs w:val="10"/>
                        <w:lang w:val="en"/>
                      </w:rPr>
                    </w:pPr>
                  </w:p>
                  <w:p w14:paraId="0422DBC3" w14:textId="77777777" w:rsidR="00BC7281" w:rsidRPr="00B15CCE" w:rsidRDefault="00BC7281" w:rsidP="00B15CCE">
                    <w:pPr>
                      <w:shd w:val="clear" w:color="auto" w:fill="FFFFFF"/>
                      <w:rPr>
                        <w:rFonts w:cs="Arial"/>
                        <w:color w:val="000000" w:themeColor="text1"/>
                        <w:sz w:val="10"/>
                        <w:szCs w:val="10"/>
                        <w:lang w:val="en"/>
                      </w:rPr>
                    </w:pPr>
                    <w:r w:rsidRPr="00B15CCE">
                      <w:rPr>
                        <w:rFonts w:cs="Arial"/>
                        <w:color w:val="000000" w:themeColor="text1"/>
                        <w:sz w:val="10"/>
                        <w:szCs w:val="10"/>
                        <w:lang w:val="en"/>
                      </w:rPr>
                      <w:t xml:space="preserve">These materials are provided by SAP SE or an SAP affiliate company for informational purposes only, without representation or warranty of any kind, and SAP or its affiliated companies shall not be liable for errors or omissions with respect to the materials. The only warranties for SAP or SAP affiliate company products and services are those that are set forth in the express warranty statements accompanying such products and services, if any. Nothing herein should be construed as constituting an additional warranty. </w:t>
                    </w:r>
                  </w:p>
                  <w:p w14:paraId="48558428" w14:textId="77777777" w:rsidR="00BC7281" w:rsidRPr="00B15CCE" w:rsidRDefault="00BC7281" w:rsidP="00B15CCE">
                    <w:pPr>
                      <w:shd w:val="clear" w:color="auto" w:fill="FFFFFF"/>
                      <w:rPr>
                        <w:rFonts w:cs="Arial"/>
                        <w:color w:val="000000" w:themeColor="text1"/>
                        <w:sz w:val="10"/>
                        <w:szCs w:val="10"/>
                        <w:lang w:val="en"/>
                      </w:rPr>
                    </w:pPr>
                  </w:p>
                  <w:p w14:paraId="13BBD4D7" w14:textId="77777777" w:rsidR="00BC7281" w:rsidRPr="00B15CCE" w:rsidRDefault="00BC7281" w:rsidP="00B15CCE">
                    <w:pPr>
                      <w:shd w:val="clear" w:color="auto" w:fill="FFFFFF"/>
                      <w:rPr>
                        <w:rFonts w:cs="Arial"/>
                        <w:color w:val="000000" w:themeColor="text1"/>
                        <w:sz w:val="10"/>
                        <w:szCs w:val="10"/>
                        <w:lang w:val="en"/>
                      </w:rPr>
                    </w:pPr>
                    <w:r w:rsidRPr="00B15CCE">
                      <w:rPr>
                        <w:rFonts w:cs="Arial"/>
                        <w:color w:val="000000" w:themeColor="text1"/>
                        <w:sz w:val="10"/>
                        <w:szCs w:val="10"/>
                        <w:lang w:val="en"/>
                      </w:rPr>
                      <w:t>In particular, SAP SE or its affiliated companies have no obligation to pursue any course of business outlined in this document or any related presentation, or to develop or release any functionality mentioned therein. This document, or any related presentation, and SAP SE’s or its affiliated companies’ strategy and possible future developments, products, and/or platform directions and functionality are all subject to change and may be changed by SAP SE or its affiliated companies at any time for any reason without notice. The information in this document is not a commitment, promise, or legal obligation to deliver any material, code, or functionality. All forward-looking statements are subject to various risks and uncertainties that could cause actual results to differ materially from expectations. Readers are cautioned not to place undue reliance on these forward-looking statements, and they should not be relied upon in making purchasing decisions.</w:t>
                    </w:r>
                  </w:p>
                  <w:p w14:paraId="27E0FB92" w14:textId="77777777" w:rsidR="00BC7281" w:rsidRPr="00B15CCE" w:rsidRDefault="00BC7281" w:rsidP="00B15CCE">
                    <w:pPr>
                      <w:shd w:val="clear" w:color="auto" w:fill="FFFFFF"/>
                      <w:rPr>
                        <w:rFonts w:cs="Arial"/>
                        <w:color w:val="000000" w:themeColor="text1"/>
                        <w:sz w:val="10"/>
                        <w:szCs w:val="10"/>
                        <w:lang w:val="en"/>
                      </w:rPr>
                    </w:pPr>
                  </w:p>
                  <w:p w14:paraId="7D1FE41B" w14:textId="77777777" w:rsidR="00BC7281" w:rsidRPr="005F0C6A" w:rsidRDefault="00BC7281" w:rsidP="00B15CCE">
                    <w:pPr>
                      <w:shd w:val="clear" w:color="auto" w:fill="FFFFFF"/>
                      <w:rPr>
                        <w:color w:val="000000" w:themeColor="text1"/>
                      </w:rPr>
                    </w:pPr>
                    <w:r w:rsidRPr="00B15CCE">
                      <w:rPr>
                        <w:rFonts w:cs="Arial"/>
                        <w:color w:val="000000" w:themeColor="text1"/>
                        <w:sz w:val="10"/>
                        <w:szCs w:val="10"/>
                        <w:lang w:val="en"/>
                      </w:rPr>
                      <w:t xml:space="preserve">SAP and other SAP products and services mentioned herein as well as their respective logos are trademarks or registered trademarks of SAP SE (or an SAP affiliate company) in Germany and other countries. All other product and service names mentioned are the trademarks of their respective companies. See </w:t>
                    </w:r>
                    <w:hyperlink r:id="rId2" w:history="1">
                      <w:r w:rsidRPr="0037660A">
                        <w:rPr>
                          <w:rStyle w:val="Hyperlink"/>
                          <w:rFonts w:cs="Arial"/>
                          <w:color w:val="999999" w:themeColor="background2"/>
                          <w:sz w:val="10"/>
                          <w:szCs w:val="10"/>
                          <w:lang w:val="en"/>
                        </w:rPr>
                        <w:t>http://www.sap.com/corporate-en/legal/copyright/index.epx</w:t>
                      </w:r>
                    </w:hyperlink>
                    <w:r w:rsidRPr="00B15CCE">
                      <w:rPr>
                        <w:rFonts w:cs="Arial"/>
                        <w:color w:val="000000" w:themeColor="text1"/>
                        <w:sz w:val="10"/>
                        <w:szCs w:val="10"/>
                        <w:lang w:val="en"/>
                      </w:rPr>
                      <w:t xml:space="preserve"> for additional trademark information and notices.</w:t>
                    </w:r>
                  </w:p>
                </w:txbxContent>
              </v:textbox>
              <w10:wrap anchory="page"/>
            </v:shape>
          </w:pict>
        </mc:Fallback>
      </mc:AlternateContent>
    </w:r>
    <w:r>
      <w:rPr>
        <w:noProof/>
      </w:rPr>
      <mc:AlternateContent>
        <mc:Choice Requires="wps">
          <w:drawing>
            <wp:anchor distT="0" distB="0" distL="114300" distR="114300" simplePos="0" relativeHeight="251658241" behindDoc="0" locked="0" layoutInCell="1" allowOverlap="1" wp14:anchorId="66D8B168" wp14:editId="074F5A8C">
              <wp:simplePos x="0" y="0"/>
              <wp:positionH relativeFrom="column">
                <wp:posOffset>-100330</wp:posOffset>
              </wp:positionH>
              <wp:positionV relativeFrom="paragraph">
                <wp:posOffset>-2033905</wp:posOffset>
              </wp:positionV>
              <wp:extent cx="2359660" cy="262890"/>
              <wp:effectExtent l="0" t="0" r="0" b="0"/>
              <wp:wrapNone/>
              <wp:docPr id="27"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59660" cy="2628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065542" w14:textId="77777777" w:rsidR="00BC7281" w:rsidRPr="00815514" w:rsidRDefault="00BC7281" w:rsidP="00300C6E">
                          <w:pPr>
                            <w:rPr>
                              <w:rFonts w:cs="Arial"/>
                              <w:b/>
                              <w:bCs/>
                              <w:color w:val="000000" w:themeColor="text1"/>
                            </w:rPr>
                          </w:pPr>
                          <w:r w:rsidRPr="00B07B7D">
                            <w:rPr>
                              <w:rFonts w:cs="Arial"/>
                              <w:b/>
                              <w:bCs/>
                              <w:color w:val="F0AB00" w:themeColor="accent1"/>
                            </w:rPr>
                            <w:t>www.sap.com/</w:t>
                          </w:r>
                          <w:r w:rsidRPr="00815514">
                            <w:rPr>
                              <w:rFonts w:cs="Arial"/>
                              <w:b/>
                              <w:bCs/>
                              <w:color w:val="000000" w:themeColor="text1"/>
                            </w:rPr>
                            <w:t>contactsap</w:t>
                          </w:r>
                        </w:p>
                      </w:txbxContent>
                    </wps:txbx>
                    <wps:bodyPr rot="0" vert="horz" wrap="square" lIns="91440" tIns="45720" rIns="91440" bIns="45720" anchor="t" anchorCtr="0" upright="1">
                      <a:noAutofit/>
                    </wps:bodyPr>
                  </wps:wsp>
                </a:graphicData>
              </a:graphic>
            </wp:anchor>
          </w:drawing>
        </mc:Choice>
        <mc:Fallback>
          <w:pict>
            <v:shape w14:anchorId="66D8B168" id="_x0000_s1030" type="#_x0000_t202" style="position:absolute;left:0;text-align:left;margin-left:-7.9pt;margin-top:-160.15pt;width:185.8pt;height:20.7pt;z-index:25165824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" filled="f" stroked="f">
              <v:textbox>
                <w:txbxContent>
                  <w:p w14:paraId="09065542" w14:textId="77777777" w:rsidR="00BC7281" w:rsidRPr="00815514" w:rsidRDefault="00BC7281" w:rsidP="00300C6E">
                    <w:pPr>
                      <w:rPr>
                        <w:rFonts w:cs="Arial"/>
                        <w:b/>
                        <w:bCs/>
                        <w:color w:val="000000" w:themeColor="text1"/>
                      </w:rPr>
                    </w:pPr>
                    <w:r w:rsidRPr="00B07B7D">
                      <w:rPr>
                        <w:rFonts w:cs="Arial"/>
                        <w:b/>
                        <w:bCs/>
                        <w:color w:val="F0AB00" w:themeColor="accent1"/>
                      </w:rPr>
                      <w:t>www.sap.com/</w:t>
                    </w:r>
                    <w:r w:rsidRPr="00815514">
                      <w:rPr>
                        <w:rFonts w:cs="Arial"/>
                        <w:b/>
                        <w:bCs/>
                        <w:color w:val="000000" w:themeColor="text1"/>
                      </w:rPr>
                      <w:t>contactsap</w:t>
                    </w:r>
                  </w:p>
                </w:txbxContent>
              </v:textbox>
            </v:shape>
          </w:pict>
        </mc:Fallback>
      </mc:AlternateContent>
    </w:r>
    <w:r>
      <w:tab/>
    </w:r>
    <w:r>
      <w:tab/>
    </w:r>
  </w:p>
  <w:p w14:paraId="530168DE" w14:textId="77777777" w:rsidR="00BC7281" w:rsidRDefault="00BC7281">
    <w:pPr>
      <w:pStyle w:val="Footer"/>
    </w:pPr>
  </w:p>
  <w:p w14:paraId="7820E6B6" w14:textId="77777777" w:rsidR="00BC7281" w:rsidRDefault="00BC7281" w:rsidP="00EB126F">
    <w:pPr>
      <w:pStyle w:val="Footer"/>
      <w:tabs>
        <w:tab w:val="clear" w:pos="4536"/>
        <w:tab w:val="clear" w:pos="9072"/>
        <w:tab w:val="right" w:pos="9639"/>
      </w:tabs>
    </w:pPr>
    <w:r>
      <w:tab/>
    </w:r>
  </w:p>
  <w:p w14:paraId="213FBAB2" w14:textId="77777777" w:rsidR="00BC7281" w:rsidRDefault="00BC7281">
    <w:pPr>
      <w:pStyle w:val="Footer"/>
    </w:pPr>
    <w:r>
      <w:rPr>
        <w:noProof/>
      </w:rPr>
      <w:drawing>
        <wp:anchor distT="0" distB="0" distL="114300" distR="114300" simplePos="0" relativeHeight="251658243" behindDoc="0" locked="0" layoutInCell="1" allowOverlap="1" wp14:anchorId="3E947899" wp14:editId="69C456C5">
          <wp:simplePos x="0" y="0"/>
          <wp:positionH relativeFrom="column">
            <wp:posOffset>3810</wp:posOffset>
          </wp:positionH>
          <wp:positionV relativeFrom="paragraph">
            <wp:posOffset>635</wp:posOffset>
          </wp:positionV>
          <wp:extent cx="1577975" cy="359410"/>
          <wp:effectExtent l="0" t="0" r="3175" b="254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AP_RunSimple_R.png"/>
                  <pic:cNvPicPr/>
                </pic:nvPicPr>
                <pic:blipFill>
                  <a:blip r:embed="rId3">
                    <a:extLst>
                      <a:ext uri="{28A0092B-C50C-407E-A947-70E740481C1C}">
                        <a14:useLocalDpi xmlns:a14="http://schemas.microsoft.com/office/drawing/2010/main" val="0"/>
                      </a:ext>
                    </a:extLst>
                  </a:blip>
                  <a:stretch>
                    <a:fillRect/>
                  </a:stretch>
                </pic:blipFill>
                <pic:spPr>
                  <a:xfrm>
                    <a:off x="0" y="0"/>
                    <a:ext cx="1577975" cy="359410"/>
                  </a:xfrm>
                  <a:prstGeom prst="rect">
                    <a:avLst/>
                  </a:prstGeom>
                </pic:spPr>
              </pic:pic>
            </a:graphicData>
          </a:graphic>
          <wp14:sizeRelH relativeFrom="page">
            <wp14:pctWidth>0</wp14:pctWidth>
          </wp14:sizeRelH>
          <wp14:sizeRelV relativeFrom="page">
            <wp14:pctHeight>0</wp14:pctHeight>
          </wp14:sizeRelV>
        </wp:anchor>
      </w:drawing>
    </w:r>
  </w:p>
  <w:p w14:paraId="24EA0BC4" w14:textId="77777777" w:rsidR="00BC7281" w:rsidRDefault="00BC7281">
    <w:pPr>
      <w:pStyle w:val="Footer"/>
    </w:pPr>
  </w:p>
  <w:p w14:paraId="41D23485" w14:textId="77777777" w:rsidR="00BC7281" w:rsidRDefault="00BC7281" w:rsidP="005D20AB">
    <w:pPr>
      <w:pStyle w:val="Footer"/>
      <w:tabs>
        <w:tab w:val="clear" w:pos="9072"/>
        <w:tab w:val="left" w:pos="4844"/>
        <w:tab w:val="right" w:pos="9639"/>
      </w:tabs>
    </w:pPr>
    <w:r>
      <w:tab/>
    </w:r>
    <w:r>
      <w:tab/>
    </w: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4515B0C" w14:textId="77777777" w:rsidR="005A5A88" w:rsidRDefault="005A5A88" w:rsidP="00D2195C">
      <w:r>
        <w:separator/>
      </w:r>
    </w:p>
    <w:p w14:paraId="201EB9C5" w14:textId="77777777" w:rsidR="005A5A88" w:rsidRDefault="005A5A88"/>
    <w:p w14:paraId="55C98F4F" w14:textId="77777777" w:rsidR="005A5A88" w:rsidRDefault="005A5A88"/>
  </w:footnote>
  <w:footnote w:type="continuationSeparator" w:id="0">
    <w:p w14:paraId="7A8EB9F6" w14:textId="77777777" w:rsidR="005A5A88" w:rsidRDefault="005A5A88" w:rsidP="00D2195C">
      <w:r>
        <w:continuationSeparator/>
      </w:r>
    </w:p>
    <w:p w14:paraId="508113D8" w14:textId="77777777" w:rsidR="005A5A88" w:rsidRDefault="005A5A88"/>
    <w:p w14:paraId="02E31A84" w14:textId="77777777" w:rsidR="005A5A88" w:rsidRDefault="005A5A88"/>
  </w:footnote>
  <w:footnote w:type="continuationNotice" w:id="1">
    <w:p w14:paraId="1D9BFBE7" w14:textId="77777777" w:rsidR="005A5A88" w:rsidRDefault="005A5A88"/>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E1FFA36" w14:textId="118641B5" w:rsidR="00BC7281" w:rsidRPr="00F54A7F" w:rsidRDefault="00BC7281" w:rsidP="00D62CA7">
    <w:pPr>
      <w:pStyle w:val="011BodycopySubhead"/>
      <w:rPr>
        <w:rFonts w:ascii="Arial" w:hAnsi="Arial" w:cs="Arial"/>
        <w:b/>
        <w:sz w:val="18"/>
        <w:szCs w:val="18"/>
        <w:lang w:val="en-US"/>
      </w:rPr>
    </w:pPr>
    <w:ins w:id="14" w:author="Lunde, Andrew" w:date="2018-08-01T15:28:00Z">
      <w:r w:rsidRPr="00F54A7F">
        <w:rPr>
          <w:rFonts w:ascii="Arial" w:hAnsi="Arial" w:cs="Arial"/>
          <w:noProof/>
        </w:rPr>
        <w:t>Python Wrangling for SAP HANA Application Developers</w:t>
      </w:r>
    </w:ins>
    <w:r w:rsidRPr="00F54A7F">
      <w:rPr>
        <w:rFonts w:ascii="Arial" w:hAnsi="Arial" w:cs="Arial"/>
        <w:noProof/>
        <w:lang w:val="en-US"/>
      </w:rPr>
      <mc:AlternateContent>
        <mc:Choice Requires="wpg">
          <w:drawing>
            <wp:anchor distT="0" distB="0" distL="114300" distR="114300" simplePos="0" relativeHeight="251658245" behindDoc="0" locked="0" layoutInCell="1" allowOverlap="1" wp14:anchorId="39919A71" wp14:editId="41B79C75">
              <wp:simplePos x="0" y="0"/>
              <wp:positionH relativeFrom="column">
                <wp:posOffset>0</wp:posOffset>
              </wp:positionH>
              <wp:positionV relativeFrom="page">
                <wp:posOffset>715645</wp:posOffset>
              </wp:positionV>
              <wp:extent cx="6300000" cy="125730"/>
              <wp:effectExtent l="0" t="0" r="5715" b="7620"/>
              <wp:wrapNone/>
              <wp:docPr id="13" name="Group 13"/>
              <wp:cNvGraphicFramePr/>
              <a:graphic xmlns:a="http://schemas.openxmlformats.org/drawingml/2006/main">
                <a:graphicData uri="http://schemas.microsoft.com/office/word/2010/wordprocessingGroup">
                  <wpg:wgp>
                    <wpg:cNvGrpSpPr/>
                    <wpg:grpSpPr>
                      <a:xfrm>
                        <a:off x="0" y="0"/>
                        <a:ext cx="6300000" cy="125730"/>
                        <a:chOff x="-2" y="0"/>
                        <a:chExt cx="6286857" cy="125730"/>
                      </a:xfrm>
                    </wpg:grpSpPr>
                    <wps:wsp>
                      <wps:cNvPr id="14" name="Rectangle 14"/>
                      <wps:cNvSpPr>
                        <a:spLocks noChangeArrowheads="1"/>
                      </wps:cNvSpPr>
                      <wps:spPr bwMode="auto">
                        <a:xfrm>
                          <a:off x="-2" y="0"/>
                          <a:ext cx="6263511" cy="125730"/>
                        </a:xfrm>
                        <a:prstGeom prst="rect">
                          <a:avLst/>
                        </a:prstGeom>
                        <a:solidFill>
                          <a:schemeClr val="tx1"/>
                        </a:solidFill>
                        <a:ln>
                          <a:noFill/>
                        </a:ln>
                        <a:extLst/>
                      </wps:spPr>
                      <wps:bodyPr rot="0" vert="horz" wrap="square" lIns="0" tIns="45720" rIns="91440" bIns="45720" anchor="t" anchorCtr="0" upright="1">
                        <a:noAutofit/>
                      </wps:bodyPr>
                    </wps:wsp>
                    <wps:wsp>
                      <wps:cNvPr id="15" name="Rectangle 15"/>
                      <wps:cNvSpPr>
                        <a:spLocks noChangeArrowheads="1"/>
                      </wps:cNvSpPr>
                      <wps:spPr bwMode="auto">
                        <a:xfrm>
                          <a:off x="6035395" y="0"/>
                          <a:ext cx="251460" cy="125730"/>
                        </a:xfrm>
                        <a:prstGeom prst="rect">
                          <a:avLst/>
                        </a:prstGeom>
                        <a:solidFill>
                          <a:schemeClr val="accent1"/>
                        </a:solidFill>
                        <a:ln>
                          <a:noFill/>
                        </a:ln>
                        <a:extLst/>
                      </wps:spPr>
                      <wps:bodyPr rot="0" vert="horz" wrap="square" lIns="0" tIns="45720" rIns="91440" bIns="45720" anchor="t" anchorCtr="0" upright="1">
                        <a:noAutofit/>
                      </wps:bodyPr>
                    </wps:wsp>
                    <wps:wsp>
                      <wps:cNvPr id="16" name="Rectangle 4"/>
                      <wps:cNvSpPr>
                        <a:spLocks noChangeArrowheads="1"/>
                      </wps:cNvSpPr>
                      <wps:spPr bwMode="auto">
                        <a:xfrm>
                          <a:off x="5783691" y="0"/>
                          <a:ext cx="251460" cy="125730"/>
                        </a:xfrm>
                        <a:prstGeom prst="rect">
                          <a:avLst/>
                        </a:prstGeom>
                        <a:solidFill>
                          <a:schemeClr val="accent1">
                            <a:alpha val="70000"/>
                          </a:schemeClr>
                        </a:solidFill>
                        <a:ln>
                          <a:noFill/>
                        </a:ln>
                        <a:extLst/>
                      </wps:spPr>
                      <wps:bodyPr rot="0" vert="horz" wrap="square" lIns="0" tIns="45720" rIns="91440" bIns="45720" anchor="t" anchorCtr="0" upright="1">
                        <a:noAutofit/>
                      </wps:bodyPr>
                    </wps:wsp>
                    <wps:wsp>
                      <wps:cNvPr id="17" name="Rectangle 4"/>
                      <wps:cNvSpPr>
                        <a:spLocks noChangeArrowheads="1"/>
                      </wps:cNvSpPr>
                      <wps:spPr bwMode="auto">
                        <a:xfrm>
                          <a:off x="5531984" y="0"/>
                          <a:ext cx="251460" cy="125730"/>
                        </a:xfrm>
                        <a:prstGeom prst="rect">
                          <a:avLst/>
                        </a:prstGeom>
                        <a:solidFill>
                          <a:schemeClr val="accent1">
                            <a:alpha val="40000"/>
                          </a:schemeClr>
                        </a:solidFill>
                        <a:ln>
                          <a:noFill/>
                        </a:ln>
                        <a:extLst/>
                      </wps:spPr>
                      <wps:bodyPr rot="0" vert="horz" wrap="square" lIns="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xmlns:a="http://schemas.openxmlformats.org/drawingml/2006/main">
          <w:pict w14:anchorId="4BD24AA2">
            <v:group id="Group 13" style="position:absolute;margin-left:0;margin-top:56.35pt;width:496.05pt;height:9.9pt;z-index:251658245;mso-position-vertical-relative:page;mso-width-relative:margin;mso-height-relative:margin" coordsize="62868,1257" coordorigin="" o:spid="_x0000_s1026" w14:anchorId="73E510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">
              <v:rect id="Rectangle 14" style="position:absolute;width:62635;height:1257;visibility:visible;mso-wrap-style:square;v-text-anchor:top" o:spid="_x0000_s1027" fillcolor="black [3213]"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">
                <v:textbox inset="0"/>
              </v:rect>
              <v:rect id="Rectangle 15" style="position:absolute;left:60353;width:2515;height:1257;visibility:visible;mso-wrap-style:square;v-text-anchor:top" o:spid="_x0000_s1028" fillcolor="#f0ab00 [3204]"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">
                <v:textbox inset="0"/>
              </v:rect>
              <v:rect id="Rectangle 4" style="position:absolute;left:57836;width:2515;height:1257;visibility:visible;mso-wrap-style:square;v-text-anchor:top" o:spid="_x0000_s1029" fillcolor="#f0ab00 [3204]"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">
                <v:fill opacity="46003f"/>
                <v:textbox inset="0"/>
              </v:rect>
              <v:rect id="Rectangle 4" style="position:absolute;left:55319;width:2515;height:1257;visibility:visible;mso-wrap-style:square;v-text-anchor:top" o:spid="_x0000_s1030" fillcolor="#f0ab00 [3204]"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">
                <v:fill opacity="26214f"/>
                <v:textbox inset="0"/>
              </v:rect>
              <w10:wrap anchory="page"/>
            </v:group>
          </w:pict>
        </mc:Fallback>
      </mc:AlternateContent>
    </w:r>
    <w:del w:id="15" w:author="Lunde, Andrew" w:date="2018-08-01T15:28:00Z">
      <w:r w:rsidRPr="00F54A7F" w:rsidDel="00D66CB9">
        <w:rPr>
          <w:rFonts w:ascii="Arial" w:hAnsi="Arial" w:cs="Arial"/>
          <w:noProof/>
        </w:rPr>
        <w:fldChar w:fldCharType="begin"/>
      </w:r>
      <w:r w:rsidRPr="00F54A7F" w:rsidDel="00D66CB9">
        <w:rPr>
          <w:rFonts w:ascii="Arial" w:hAnsi="Arial" w:cs="Arial"/>
          <w:noProof/>
        </w:rPr>
        <w:delInstrText xml:space="preserve"> STYLEREF  001_session-ID  \* MERGEFORMAT </w:delInstrText>
      </w:r>
      <w:r w:rsidRPr="00F54A7F" w:rsidDel="00D66CB9">
        <w:rPr>
          <w:rFonts w:ascii="Arial" w:hAnsi="Arial" w:cs="Arial"/>
          <w:noProof/>
        </w:rPr>
        <w:fldChar w:fldCharType="separate"/>
      </w:r>
      <w:r w:rsidRPr="00F54A7F" w:rsidDel="00D66CB9">
        <w:rPr>
          <w:rFonts w:ascii="Arial" w:hAnsi="Arial" w:cs="Arial"/>
          <w:noProof/>
        </w:rPr>
        <w:delText>DAT-368</w:delText>
      </w:r>
      <w:r w:rsidRPr="00F54A7F" w:rsidDel="00D66CB9">
        <w:rPr>
          <w:rFonts w:ascii="Arial" w:hAnsi="Arial" w:cs="Arial"/>
          <w:noProof/>
        </w:rPr>
        <w:fldChar w:fldCharType="end"/>
      </w:r>
    </w:del>
    <w:r w:rsidRPr="00F54A7F">
      <w:rPr>
        <w:rFonts w:ascii="Arial" w:hAnsi="Arial" w:cs="Arial"/>
        <w:sz w:val="18"/>
        <w:szCs w:val="18"/>
        <w:lang w:val="en-US"/>
      </w:rP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575071" w14:textId="77777777" w:rsidR="00BC7281" w:rsidRDefault="00BC7281">
    <w:pPr>
      <w:pStyle w:val="Header"/>
    </w:pPr>
    <w:r>
      <w:rPr>
        <w:noProof/>
      </w:rPr>
      <mc:AlternateContent>
        <mc:Choice Requires="wpg">
          <w:drawing>
            <wp:anchor distT="0" distB="0" distL="114300" distR="114300" simplePos="0" relativeHeight="251658244" behindDoc="0" locked="0" layoutInCell="1" allowOverlap="1" wp14:anchorId="7D7A1DC0" wp14:editId="00A0439E">
              <wp:simplePos x="0" y="0"/>
              <wp:positionH relativeFrom="column">
                <wp:posOffset>0</wp:posOffset>
              </wp:positionH>
              <wp:positionV relativeFrom="page">
                <wp:posOffset>715645</wp:posOffset>
              </wp:positionV>
              <wp:extent cx="6300000" cy="125730"/>
              <wp:effectExtent l="0" t="0" r="5715" b="7620"/>
              <wp:wrapNone/>
              <wp:docPr id="4" name="Group 4"/>
              <wp:cNvGraphicFramePr/>
              <a:graphic xmlns:a="http://schemas.openxmlformats.org/drawingml/2006/main">
                <a:graphicData uri="http://schemas.microsoft.com/office/word/2010/wordprocessingGroup">
                  <wpg:wgp>
                    <wpg:cNvGrpSpPr/>
                    <wpg:grpSpPr>
                      <a:xfrm>
                        <a:off x="0" y="0"/>
                        <a:ext cx="6300000" cy="125730"/>
                        <a:chOff x="-2" y="0"/>
                        <a:chExt cx="6286857" cy="125730"/>
                      </a:xfrm>
                    </wpg:grpSpPr>
                    <wps:wsp>
                      <wps:cNvPr id="6" name="Rectangle 6"/>
                      <wps:cNvSpPr>
                        <a:spLocks noChangeArrowheads="1"/>
                      </wps:cNvSpPr>
                      <wps:spPr bwMode="auto">
                        <a:xfrm>
                          <a:off x="-2" y="0"/>
                          <a:ext cx="6263511" cy="125730"/>
                        </a:xfrm>
                        <a:prstGeom prst="rect">
                          <a:avLst/>
                        </a:prstGeom>
                        <a:solidFill>
                          <a:schemeClr val="tx1"/>
                        </a:solidFill>
                        <a:ln>
                          <a:noFill/>
                        </a:ln>
                        <a:extLst/>
                      </wps:spPr>
                      <wps:bodyPr rot="0" vert="horz" wrap="square" lIns="0" tIns="45720" rIns="91440" bIns="45720" anchor="t" anchorCtr="0" upright="1">
                        <a:noAutofit/>
                      </wps:bodyPr>
                    </wps:wsp>
                    <wps:wsp>
                      <wps:cNvPr id="7" name="Rectangle 7"/>
                      <wps:cNvSpPr>
                        <a:spLocks noChangeArrowheads="1"/>
                      </wps:cNvSpPr>
                      <wps:spPr bwMode="auto">
                        <a:xfrm>
                          <a:off x="6035395" y="0"/>
                          <a:ext cx="251460" cy="125730"/>
                        </a:xfrm>
                        <a:prstGeom prst="rect">
                          <a:avLst/>
                        </a:prstGeom>
                        <a:solidFill>
                          <a:schemeClr val="accent1"/>
                        </a:solidFill>
                        <a:ln>
                          <a:noFill/>
                        </a:ln>
                        <a:extLst/>
                      </wps:spPr>
                      <wps:bodyPr rot="0" vert="horz" wrap="square" lIns="0" tIns="45720" rIns="91440" bIns="45720" anchor="t" anchorCtr="0" upright="1">
                        <a:noAutofit/>
                      </wps:bodyPr>
                    </wps:wsp>
                    <wps:wsp>
                      <wps:cNvPr id="8" name="Rectangle 4"/>
                      <wps:cNvSpPr>
                        <a:spLocks noChangeArrowheads="1"/>
                      </wps:cNvSpPr>
                      <wps:spPr bwMode="auto">
                        <a:xfrm>
                          <a:off x="5783691" y="0"/>
                          <a:ext cx="251460" cy="125730"/>
                        </a:xfrm>
                        <a:prstGeom prst="rect">
                          <a:avLst/>
                        </a:prstGeom>
                        <a:solidFill>
                          <a:schemeClr val="accent1">
                            <a:alpha val="70000"/>
                          </a:schemeClr>
                        </a:solidFill>
                        <a:ln>
                          <a:noFill/>
                        </a:ln>
                        <a:extLst/>
                      </wps:spPr>
                      <wps:bodyPr rot="0" vert="horz" wrap="square" lIns="0" tIns="45720" rIns="91440" bIns="45720" anchor="t" anchorCtr="0" upright="1">
                        <a:noAutofit/>
                      </wps:bodyPr>
                    </wps:wsp>
                    <wps:wsp>
                      <wps:cNvPr id="9" name="Rectangle 4"/>
                      <wps:cNvSpPr>
                        <a:spLocks noChangeArrowheads="1"/>
                      </wps:cNvSpPr>
                      <wps:spPr bwMode="auto">
                        <a:xfrm>
                          <a:off x="5531984" y="0"/>
                          <a:ext cx="251460" cy="125730"/>
                        </a:xfrm>
                        <a:prstGeom prst="rect">
                          <a:avLst/>
                        </a:prstGeom>
                        <a:solidFill>
                          <a:schemeClr val="accent1">
                            <a:alpha val="40000"/>
                          </a:schemeClr>
                        </a:solidFill>
                        <a:ln>
                          <a:noFill/>
                        </a:ln>
                        <a:extLst/>
                      </wps:spPr>
                      <wps:bodyPr rot="0" vert="horz" wrap="square" lIns="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xmlns:a="http://schemas.openxmlformats.org/drawingml/2006/main">
          <w:pict w14:anchorId="2365754A">
            <v:group id="Group 4" style="position:absolute;margin-left:0;margin-top:56.35pt;width:496.05pt;height:9.9pt;z-index:251658244;mso-position-vertical-relative:page;mso-width-relative:margin;mso-height-relative:margin" coordsize="62868,1257" coordorigin="" o:spid="_x0000_s1026" w14:anchorId="275B32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">
              <v:rect id="Rectangle 6" style="position:absolute;width:62635;height:1257;visibility:visible;mso-wrap-style:square;v-text-anchor:top" o:spid="_x0000_s1027" fillcolor="black [3213]"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">
                <v:textbox inset="0"/>
              </v:rect>
              <v:rect id="Rectangle 7" style="position:absolute;left:60353;width:2515;height:1257;visibility:visible;mso-wrap-style:square;v-text-anchor:top" o:spid="_x0000_s1028" fillcolor="#f0ab00 [3204]"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">
                <v:textbox inset="0"/>
              </v:rect>
              <v:rect id="Rectangle 4" style="position:absolute;left:57836;width:2515;height:1257;visibility:visible;mso-wrap-style:square;v-text-anchor:top" o:spid="_x0000_s1029" fillcolor="#f0ab00 [3204]"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">
                <v:fill opacity="46003f"/>
                <v:textbox inset="0"/>
              </v:rect>
              <v:rect id="Rectangle 4" style="position:absolute;left:55319;width:2515;height:1257;visibility:visible;mso-wrap-style:square;v-text-anchor:top" o:spid="_x0000_s1030" fillcolor="#f0ab00 [3204]"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">
                <v:fill opacity="26214f"/>
                <v:textbox inset="0"/>
              </v:rect>
              <w10:wrap anchory="page"/>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E5FC076" w14:textId="77777777" w:rsidR="00BC7281" w:rsidRPr="001237CC" w:rsidRDefault="00BC7281" w:rsidP="006C01E0">
    <w:pPr>
      <w:pStyle w:val="Header"/>
      <w:tabs>
        <w:tab w:val="clear" w:pos="4536"/>
        <w:tab w:val="clear" w:pos="9072"/>
        <w:tab w:val="left" w:pos="2927"/>
      </w:tabs>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8C9A5A04"/>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DF264F8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0B40D358"/>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4D7AC5E8"/>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301E3F28"/>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62FCD97C"/>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185CE66E"/>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99AA7C32"/>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FDD435C4"/>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EAB6C5CE"/>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7F21252"/>
    <w:multiLevelType w:val="hybridMultilevel"/>
    <w:tmpl w:val="3D8A2792"/>
    <w:lvl w:ilvl="0" w:tplc="36C21556">
      <w:start w:val="1"/>
      <w:numFmt w:val="decimal"/>
      <w:lvlText w:val="%1."/>
      <w:lvlJc w:val="left"/>
      <w:pPr>
        <w:ind w:left="540" w:hanging="360"/>
      </w:pPr>
      <w:rPr>
        <w:rFonts w:ascii="Arial" w:hAnsi="Arial" w:cs="Arial" w:hint="default"/>
        <w:sz w:val="20"/>
        <w:szCs w:val="20"/>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11" w15:restartNumberingAfterBreak="0">
    <w:nsid w:val="087B044E"/>
    <w:multiLevelType w:val="hybridMultilevel"/>
    <w:tmpl w:val="FACE4498"/>
    <w:lvl w:ilvl="0" w:tplc="FB74337E">
      <w:start w:val="1"/>
      <w:numFmt w:val="decimal"/>
      <w:lvlText w:val="%1)"/>
      <w:lvlJc w:val="left"/>
      <w:pPr>
        <w:ind w:left="360" w:hanging="360"/>
      </w:pPr>
      <w:rPr>
        <w:rFonts w:hint="default"/>
        <w:b w:val="0"/>
        <w:i w:val="0"/>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12" w15:restartNumberingAfterBreak="0">
    <w:nsid w:val="0A3C61BE"/>
    <w:multiLevelType w:val="hybridMultilevel"/>
    <w:tmpl w:val="A92CA630"/>
    <w:lvl w:ilvl="0" w:tplc="0409000F">
      <w:start w:val="1"/>
      <w:numFmt w:val="decimal"/>
      <w:lvlText w:val="%1."/>
      <w:lvlJc w:val="left"/>
      <w:pPr>
        <w:ind w:left="540" w:hanging="360"/>
      </w:p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13" w15:restartNumberingAfterBreak="0">
    <w:nsid w:val="0A5E75A5"/>
    <w:multiLevelType w:val="hybridMultilevel"/>
    <w:tmpl w:val="BE0AF90E"/>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0A730048"/>
    <w:multiLevelType w:val="hybridMultilevel"/>
    <w:tmpl w:val="6E96FD94"/>
    <w:lvl w:ilvl="0" w:tplc="0409000F">
      <w:start w:val="1"/>
      <w:numFmt w:val="decimal"/>
      <w:lvlText w:val="%1."/>
      <w:lvlJc w:val="left"/>
      <w:pPr>
        <w:ind w:left="540" w:hanging="360"/>
      </w:p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15" w15:restartNumberingAfterBreak="0">
    <w:nsid w:val="12324082"/>
    <w:multiLevelType w:val="hybridMultilevel"/>
    <w:tmpl w:val="6E96FD94"/>
    <w:lvl w:ilvl="0" w:tplc="0409000F">
      <w:start w:val="1"/>
      <w:numFmt w:val="decimal"/>
      <w:lvlText w:val="%1."/>
      <w:lvlJc w:val="left"/>
      <w:pPr>
        <w:ind w:left="540" w:hanging="360"/>
      </w:p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16" w15:restartNumberingAfterBreak="0">
    <w:nsid w:val="127F34F0"/>
    <w:multiLevelType w:val="hybridMultilevel"/>
    <w:tmpl w:val="38D4759E"/>
    <w:lvl w:ilvl="0" w:tplc="8EF84F58">
      <w:start w:val="1"/>
      <w:numFmt w:val="decimal"/>
      <w:lvlText w:val="%1."/>
      <w:lvlJc w:val="left"/>
      <w:pPr>
        <w:ind w:left="360" w:hanging="360"/>
      </w:pPr>
      <w:rPr>
        <w:rFonts w:ascii="Arial" w:hAnsi="Arial" w:cs="Aria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198D72DA"/>
    <w:multiLevelType w:val="hybridMultilevel"/>
    <w:tmpl w:val="D512B096"/>
    <w:lvl w:ilvl="0" w:tplc="0409000F">
      <w:start w:val="1"/>
      <w:numFmt w:val="decimal"/>
      <w:lvlText w:val="%1."/>
      <w:lvlJc w:val="left"/>
      <w:pPr>
        <w:ind w:left="540" w:hanging="360"/>
      </w:p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18" w15:restartNumberingAfterBreak="0">
    <w:nsid w:val="1BD97B9A"/>
    <w:multiLevelType w:val="hybridMultilevel"/>
    <w:tmpl w:val="6E96FD94"/>
    <w:lvl w:ilvl="0" w:tplc="0409000F">
      <w:start w:val="1"/>
      <w:numFmt w:val="decimal"/>
      <w:lvlText w:val="%1."/>
      <w:lvlJc w:val="left"/>
      <w:pPr>
        <w:ind w:left="45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CF04FA0"/>
    <w:multiLevelType w:val="hybridMultilevel"/>
    <w:tmpl w:val="6E96FD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4DF2B6F"/>
    <w:multiLevelType w:val="hybridMultilevel"/>
    <w:tmpl w:val="99CCBFF0"/>
    <w:lvl w:ilvl="0" w:tplc="0A6E8120">
      <w:start w:val="1"/>
      <w:numFmt w:val="decimal"/>
      <w:lvlText w:val="%1)"/>
      <w:lvlJc w:val="left"/>
      <w:pPr>
        <w:ind w:left="360" w:hanging="360"/>
      </w:pPr>
      <w:rPr>
        <w:rFonts w:hint="default"/>
        <w:b w:val="0"/>
        <w:i w:val="0"/>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21" w15:restartNumberingAfterBreak="0">
    <w:nsid w:val="263C12E4"/>
    <w:multiLevelType w:val="hybridMultilevel"/>
    <w:tmpl w:val="174AC51C"/>
    <w:lvl w:ilvl="0" w:tplc="36C21556">
      <w:start w:val="1"/>
      <w:numFmt w:val="decimal"/>
      <w:lvlText w:val="%1."/>
      <w:lvlJc w:val="left"/>
      <w:pPr>
        <w:ind w:left="540" w:hanging="360"/>
      </w:pPr>
      <w:rPr>
        <w:rFonts w:ascii="Arial" w:hAnsi="Arial" w:cs="Arial" w:hint="default"/>
        <w:sz w:val="20"/>
        <w:szCs w:val="20"/>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22" w15:restartNumberingAfterBreak="0">
    <w:nsid w:val="2708244E"/>
    <w:multiLevelType w:val="hybridMultilevel"/>
    <w:tmpl w:val="174AC51C"/>
    <w:lvl w:ilvl="0" w:tplc="36C21556">
      <w:start w:val="1"/>
      <w:numFmt w:val="decimal"/>
      <w:lvlText w:val="%1."/>
      <w:lvlJc w:val="left"/>
      <w:pPr>
        <w:ind w:left="540" w:hanging="360"/>
      </w:pPr>
      <w:rPr>
        <w:rFonts w:ascii="Arial" w:hAnsi="Arial" w:cs="Arial" w:hint="default"/>
        <w:sz w:val="20"/>
        <w:szCs w:val="20"/>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23" w15:restartNumberingAfterBreak="0">
    <w:nsid w:val="275D4EB5"/>
    <w:multiLevelType w:val="multilevel"/>
    <w:tmpl w:val="EB2EDBC6"/>
    <w:styleLink w:val="Style2"/>
    <w:lvl w:ilvl="0">
      <w:start w:val="1"/>
      <w:numFmt w:val="bullet"/>
      <w:lvlText w:val=""/>
      <w:lvlJc w:val="left"/>
      <w:pPr>
        <w:ind w:left="360" w:hanging="360"/>
      </w:pPr>
      <w:rPr>
        <w:rFonts w:ascii="Symbol" w:hAnsi="Symbol" w:hint="default"/>
        <w:color w:val="auto"/>
        <w:u w:color="6996BE"/>
      </w:rPr>
    </w:lvl>
    <w:lvl w:ilvl="1">
      <w:start w:val="1"/>
      <w:numFmt w:val="bullet"/>
      <w:lvlText w:val=""/>
      <w:lvlJc w:val="left"/>
      <w:pPr>
        <w:ind w:left="1069" w:hanging="360"/>
      </w:pPr>
      <w:rPr>
        <w:rFonts w:ascii="Symbol" w:hAnsi="Symbol" w:cs="Courier New" w:hint="default"/>
      </w:rPr>
    </w:lvl>
    <w:lvl w:ilvl="2">
      <w:start w:val="1"/>
      <w:numFmt w:val="bullet"/>
      <w:lvlText w:val="o"/>
      <w:lvlJc w:val="left"/>
      <w:pPr>
        <w:ind w:left="1778" w:hanging="360"/>
      </w:pPr>
      <w:rPr>
        <w:rFonts w:ascii="Courier New" w:hAnsi="Courier New" w:hint="default"/>
      </w:rPr>
    </w:lvl>
    <w:lvl w:ilvl="3">
      <w:start w:val="1"/>
      <w:numFmt w:val="bullet"/>
      <w:lvlText w:val=""/>
      <w:lvlJc w:val="left"/>
      <w:pPr>
        <w:ind w:left="3448" w:hanging="360"/>
      </w:pPr>
      <w:rPr>
        <w:rFonts w:ascii="Symbol" w:hAnsi="Symbol" w:hint="default"/>
      </w:rPr>
    </w:lvl>
    <w:lvl w:ilvl="4">
      <w:start w:val="1"/>
      <w:numFmt w:val="bullet"/>
      <w:lvlText w:val="o"/>
      <w:lvlJc w:val="left"/>
      <w:pPr>
        <w:ind w:left="4168" w:hanging="360"/>
      </w:pPr>
      <w:rPr>
        <w:rFonts w:ascii="Courier New" w:hAnsi="Courier New" w:cs="Courier New" w:hint="default"/>
      </w:rPr>
    </w:lvl>
    <w:lvl w:ilvl="5">
      <w:start w:val="1"/>
      <w:numFmt w:val="bullet"/>
      <w:lvlText w:val=""/>
      <w:lvlJc w:val="left"/>
      <w:pPr>
        <w:ind w:left="4888" w:hanging="360"/>
      </w:pPr>
      <w:rPr>
        <w:rFonts w:ascii="Wingdings" w:hAnsi="Wingdings" w:hint="default"/>
      </w:rPr>
    </w:lvl>
    <w:lvl w:ilvl="6">
      <w:start w:val="1"/>
      <w:numFmt w:val="bullet"/>
      <w:lvlText w:val=""/>
      <w:lvlJc w:val="left"/>
      <w:pPr>
        <w:ind w:left="5608" w:hanging="360"/>
      </w:pPr>
      <w:rPr>
        <w:rFonts w:ascii="Symbol" w:hAnsi="Symbol" w:hint="default"/>
      </w:rPr>
    </w:lvl>
    <w:lvl w:ilvl="7">
      <w:start w:val="1"/>
      <w:numFmt w:val="bullet"/>
      <w:lvlText w:val="o"/>
      <w:lvlJc w:val="left"/>
      <w:pPr>
        <w:ind w:left="6328" w:hanging="360"/>
      </w:pPr>
      <w:rPr>
        <w:rFonts w:ascii="Courier New" w:hAnsi="Courier New" w:cs="Courier New" w:hint="default"/>
      </w:rPr>
    </w:lvl>
    <w:lvl w:ilvl="8">
      <w:start w:val="1"/>
      <w:numFmt w:val="bullet"/>
      <w:lvlText w:val=""/>
      <w:lvlJc w:val="left"/>
      <w:pPr>
        <w:ind w:left="7048" w:hanging="360"/>
      </w:pPr>
      <w:rPr>
        <w:rFonts w:ascii="Wingdings" w:hAnsi="Wingdings" w:hint="default"/>
      </w:rPr>
    </w:lvl>
  </w:abstractNum>
  <w:abstractNum w:abstractNumId="24" w15:restartNumberingAfterBreak="0">
    <w:nsid w:val="2C49348E"/>
    <w:multiLevelType w:val="hybridMultilevel"/>
    <w:tmpl w:val="6E96FD94"/>
    <w:lvl w:ilvl="0" w:tplc="0409000F">
      <w:start w:val="1"/>
      <w:numFmt w:val="decimal"/>
      <w:lvlText w:val="%1."/>
      <w:lvlJc w:val="left"/>
      <w:pPr>
        <w:ind w:left="450" w:hanging="360"/>
      </w:p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25" w15:restartNumberingAfterBreak="0">
    <w:nsid w:val="2D1B196D"/>
    <w:multiLevelType w:val="multilevel"/>
    <w:tmpl w:val="174AC51C"/>
    <w:lvl w:ilvl="0">
      <w:start w:val="1"/>
      <w:numFmt w:val="decimal"/>
      <w:lvlText w:val="%1."/>
      <w:lvlJc w:val="left"/>
      <w:pPr>
        <w:ind w:left="540" w:hanging="360"/>
      </w:pPr>
      <w:rPr>
        <w:rFonts w:ascii="Arial" w:hAnsi="Arial" w:cs="Arial" w:hint="default"/>
        <w:sz w:val="20"/>
        <w:szCs w:val="20"/>
      </w:rPr>
    </w:lvl>
    <w:lvl w:ilvl="1">
      <w:start w:val="1"/>
      <w:numFmt w:val="lowerLetter"/>
      <w:lvlText w:val="%2."/>
      <w:lvlJc w:val="left"/>
      <w:pPr>
        <w:ind w:left="1260" w:hanging="360"/>
      </w:pPr>
    </w:lvl>
    <w:lvl w:ilvl="2">
      <w:start w:val="1"/>
      <w:numFmt w:val="lowerRoman"/>
      <w:lvlText w:val="%3."/>
      <w:lvlJc w:val="right"/>
      <w:pPr>
        <w:ind w:left="1980" w:hanging="180"/>
      </w:pPr>
    </w:lvl>
    <w:lvl w:ilvl="3">
      <w:start w:val="1"/>
      <w:numFmt w:val="decimal"/>
      <w:lvlText w:val="%4."/>
      <w:lvlJc w:val="left"/>
      <w:pPr>
        <w:ind w:left="2700" w:hanging="360"/>
      </w:pPr>
    </w:lvl>
    <w:lvl w:ilvl="4">
      <w:start w:val="1"/>
      <w:numFmt w:val="lowerLetter"/>
      <w:lvlText w:val="%5."/>
      <w:lvlJc w:val="left"/>
      <w:pPr>
        <w:ind w:left="3420" w:hanging="360"/>
      </w:pPr>
    </w:lvl>
    <w:lvl w:ilvl="5">
      <w:start w:val="1"/>
      <w:numFmt w:val="lowerRoman"/>
      <w:lvlText w:val="%6."/>
      <w:lvlJc w:val="right"/>
      <w:pPr>
        <w:ind w:left="4140" w:hanging="180"/>
      </w:pPr>
    </w:lvl>
    <w:lvl w:ilvl="6">
      <w:start w:val="1"/>
      <w:numFmt w:val="decimal"/>
      <w:lvlText w:val="%7."/>
      <w:lvlJc w:val="left"/>
      <w:pPr>
        <w:ind w:left="4860" w:hanging="360"/>
      </w:pPr>
    </w:lvl>
    <w:lvl w:ilvl="7">
      <w:start w:val="1"/>
      <w:numFmt w:val="lowerLetter"/>
      <w:lvlText w:val="%8."/>
      <w:lvlJc w:val="left"/>
      <w:pPr>
        <w:ind w:left="5580" w:hanging="360"/>
      </w:pPr>
    </w:lvl>
    <w:lvl w:ilvl="8">
      <w:start w:val="1"/>
      <w:numFmt w:val="lowerRoman"/>
      <w:lvlText w:val="%9."/>
      <w:lvlJc w:val="right"/>
      <w:pPr>
        <w:ind w:left="6300" w:hanging="180"/>
      </w:pPr>
    </w:lvl>
  </w:abstractNum>
  <w:abstractNum w:abstractNumId="26" w15:restartNumberingAfterBreak="0">
    <w:nsid w:val="2E0665C5"/>
    <w:multiLevelType w:val="hybridMultilevel"/>
    <w:tmpl w:val="873207A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15:restartNumberingAfterBreak="0">
    <w:nsid w:val="2EFF190E"/>
    <w:multiLevelType w:val="hybridMultilevel"/>
    <w:tmpl w:val="106EA6EE"/>
    <w:lvl w:ilvl="0" w:tplc="9744747A">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15:restartNumberingAfterBreak="0">
    <w:nsid w:val="308102A1"/>
    <w:multiLevelType w:val="hybridMultilevel"/>
    <w:tmpl w:val="FACE4498"/>
    <w:lvl w:ilvl="0" w:tplc="FB74337E">
      <w:start w:val="1"/>
      <w:numFmt w:val="decimal"/>
      <w:lvlText w:val="%1)"/>
      <w:lvlJc w:val="left"/>
      <w:pPr>
        <w:ind w:left="360" w:hanging="360"/>
      </w:pPr>
      <w:rPr>
        <w:rFonts w:hint="default"/>
        <w:b w:val="0"/>
        <w:i w:val="0"/>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29" w15:restartNumberingAfterBreak="0">
    <w:nsid w:val="30A726DD"/>
    <w:multiLevelType w:val="hybridMultilevel"/>
    <w:tmpl w:val="6E96FD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11E05F6"/>
    <w:multiLevelType w:val="hybridMultilevel"/>
    <w:tmpl w:val="7F2E6ABC"/>
    <w:lvl w:ilvl="0" w:tplc="0409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1" w15:restartNumberingAfterBreak="0">
    <w:nsid w:val="31B07D20"/>
    <w:multiLevelType w:val="multilevel"/>
    <w:tmpl w:val="FE1632A2"/>
    <w:lvl w:ilvl="0">
      <w:start w:val="1"/>
      <w:numFmt w:val="bullet"/>
      <w:lvlText w:val=""/>
      <w:lvlJc w:val="left"/>
      <w:pPr>
        <w:ind w:left="360" w:hanging="360"/>
      </w:pPr>
      <w:rPr>
        <w:rFonts w:ascii="Symbol" w:hAnsi="Symbol" w:hint="default"/>
        <w:color w:val="auto"/>
        <w:u w:color="6996BE"/>
      </w:rPr>
    </w:lvl>
    <w:lvl w:ilvl="1">
      <w:start w:val="1"/>
      <w:numFmt w:val="bullet"/>
      <w:lvlText w:val=""/>
      <w:lvlJc w:val="left"/>
      <w:pPr>
        <w:ind w:left="284" w:firstLine="283"/>
      </w:pPr>
      <w:rPr>
        <w:rFonts w:ascii="Symbol" w:hAnsi="Symbol" w:hint="default"/>
      </w:rPr>
    </w:lvl>
    <w:lvl w:ilvl="2">
      <w:start w:val="1"/>
      <w:numFmt w:val="bullet"/>
      <w:lvlText w:val="o"/>
      <w:lvlJc w:val="left"/>
      <w:pPr>
        <w:ind w:left="1778" w:hanging="360"/>
      </w:pPr>
      <w:rPr>
        <w:rFonts w:ascii="Courier New" w:hAnsi="Courier New" w:hint="default"/>
      </w:rPr>
    </w:lvl>
    <w:lvl w:ilvl="3">
      <w:start w:val="1"/>
      <w:numFmt w:val="bullet"/>
      <w:lvlText w:val=""/>
      <w:lvlJc w:val="left"/>
      <w:pPr>
        <w:ind w:left="3448" w:hanging="360"/>
      </w:pPr>
      <w:rPr>
        <w:rFonts w:ascii="Symbol" w:hAnsi="Symbol" w:hint="default"/>
      </w:rPr>
    </w:lvl>
    <w:lvl w:ilvl="4">
      <w:start w:val="1"/>
      <w:numFmt w:val="bullet"/>
      <w:lvlText w:val="o"/>
      <w:lvlJc w:val="left"/>
      <w:pPr>
        <w:ind w:left="4168" w:hanging="360"/>
      </w:pPr>
      <w:rPr>
        <w:rFonts w:ascii="Courier New" w:hAnsi="Courier New" w:cs="Courier New" w:hint="default"/>
      </w:rPr>
    </w:lvl>
    <w:lvl w:ilvl="5">
      <w:start w:val="1"/>
      <w:numFmt w:val="bullet"/>
      <w:lvlText w:val=""/>
      <w:lvlJc w:val="left"/>
      <w:pPr>
        <w:ind w:left="4888" w:hanging="360"/>
      </w:pPr>
      <w:rPr>
        <w:rFonts w:ascii="Wingdings" w:hAnsi="Wingdings" w:hint="default"/>
      </w:rPr>
    </w:lvl>
    <w:lvl w:ilvl="6">
      <w:start w:val="1"/>
      <w:numFmt w:val="bullet"/>
      <w:lvlText w:val=""/>
      <w:lvlJc w:val="left"/>
      <w:pPr>
        <w:ind w:left="5608" w:hanging="360"/>
      </w:pPr>
      <w:rPr>
        <w:rFonts w:ascii="Symbol" w:hAnsi="Symbol" w:hint="default"/>
      </w:rPr>
    </w:lvl>
    <w:lvl w:ilvl="7">
      <w:start w:val="1"/>
      <w:numFmt w:val="bullet"/>
      <w:lvlText w:val="o"/>
      <w:lvlJc w:val="left"/>
      <w:pPr>
        <w:ind w:left="6328" w:hanging="360"/>
      </w:pPr>
      <w:rPr>
        <w:rFonts w:ascii="Courier New" w:hAnsi="Courier New" w:cs="Courier New" w:hint="default"/>
      </w:rPr>
    </w:lvl>
    <w:lvl w:ilvl="8">
      <w:start w:val="1"/>
      <w:numFmt w:val="bullet"/>
      <w:lvlText w:val=""/>
      <w:lvlJc w:val="left"/>
      <w:pPr>
        <w:ind w:left="7048" w:hanging="360"/>
      </w:pPr>
      <w:rPr>
        <w:rFonts w:ascii="Wingdings" w:hAnsi="Wingdings" w:hint="default"/>
      </w:rPr>
    </w:lvl>
  </w:abstractNum>
  <w:abstractNum w:abstractNumId="32" w15:restartNumberingAfterBreak="0">
    <w:nsid w:val="36CD0E55"/>
    <w:multiLevelType w:val="hybridMultilevel"/>
    <w:tmpl w:val="EE9C7E40"/>
    <w:lvl w:ilvl="0" w:tplc="BEF8B950">
      <w:start w:val="1"/>
      <w:numFmt w:val="bullet"/>
      <w:lvlText w:val=""/>
      <w:lvlJc w:val="left"/>
      <w:pPr>
        <w:ind w:left="360" w:hanging="360"/>
      </w:pPr>
      <w:rPr>
        <w:rFonts w:ascii="Symbol" w:hAnsi="Symbol" w:hint="default"/>
        <w:u w:color="6996BE"/>
      </w:rPr>
    </w:lvl>
    <w:lvl w:ilvl="1" w:tplc="04070003">
      <w:start w:val="1"/>
      <w:numFmt w:val="bullet"/>
      <w:lvlText w:val="o"/>
      <w:lvlJc w:val="left"/>
      <w:pPr>
        <w:ind w:left="2008" w:hanging="360"/>
      </w:pPr>
      <w:rPr>
        <w:rFonts w:ascii="Courier New" w:hAnsi="Courier New" w:cs="Courier New" w:hint="default"/>
      </w:rPr>
    </w:lvl>
    <w:lvl w:ilvl="2" w:tplc="04070005">
      <w:start w:val="1"/>
      <w:numFmt w:val="bullet"/>
      <w:lvlText w:val=""/>
      <w:lvlJc w:val="left"/>
      <w:pPr>
        <w:ind w:left="2728" w:hanging="360"/>
      </w:pPr>
      <w:rPr>
        <w:rFonts w:ascii="Wingdings" w:hAnsi="Wingdings" w:hint="default"/>
      </w:rPr>
    </w:lvl>
    <w:lvl w:ilvl="3" w:tplc="04070001" w:tentative="1">
      <w:start w:val="1"/>
      <w:numFmt w:val="bullet"/>
      <w:lvlText w:val=""/>
      <w:lvlJc w:val="left"/>
      <w:pPr>
        <w:ind w:left="3448" w:hanging="360"/>
      </w:pPr>
      <w:rPr>
        <w:rFonts w:ascii="Symbol" w:hAnsi="Symbol" w:hint="default"/>
      </w:rPr>
    </w:lvl>
    <w:lvl w:ilvl="4" w:tplc="04070003" w:tentative="1">
      <w:start w:val="1"/>
      <w:numFmt w:val="bullet"/>
      <w:lvlText w:val="o"/>
      <w:lvlJc w:val="left"/>
      <w:pPr>
        <w:ind w:left="4168" w:hanging="360"/>
      </w:pPr>
      <w:rPr>
        <w:rFonts w:ascii="Courier New" w:hAnsi="Courier New" w:cs="Courier New" w:hint="default"/>
      </w:rPr>
    </w:lvl>
    <w:lvl w:ilvl="5" w:tplc="04070005" w:tentative="1">
      <w:start w:val="1"/>
      <w:numFmt w:val="bullet"/>
      <w:lvlText w:val=""/>
      <w:lvlJc w:val="left"/>
      <w:pPr>
        <w:ind w:left="4888" w:hanging="360"/>
      </w:pPr>
      <w:rPr>
        <w:rFonts w:ascii="Wingdings" w:hAnsi="Wingdings" w:hint="default"/>
      </w:rPr>
    </w:lvl>
    <w:lvl w:ilvl="6" w:tplc="04070001" w:tentative="1">
      <w:start w:val="1"/>
      <w:numFmt w:val="bullet"/>
      <w:lvlText w:val=""/>
      <w:lvlJc w:val="left"/>
      <w:pPr>
        <w:ind w:left="5608" w:hanging="360"/>
      </w:pPr>
      <w:rPr>
        <w:rFonts w:ascii="Symbol" w:hAnsi="Symbol" w:hint="default"/>
      </w:rPr>
    </w:lvl>
    <w:lvl w:ilvl="7" w:tplc="04070003" w:tentative="1">
      <w:start w:val="1"/>
      <w:numFmt w:val="bullet"/>
      <w:lvlText w:val="o"/>
      <w:lvlJc w:val="left"/>
      <w:pPr>
        <w:ind w:left="6328" w:hanging="360"/>
      </w:pPr>
      <w:rPr>
        <w:rFonts w:ascii="Courier New" w:hAnsi="Courier New" w:cs="Courier New" w:hint="default"/>
      </w:rPr>
    </w:lvl>
    <w:lvl w:ilvl="8" w:tplc="04070005" w:tentative="1">
      <w:start w:val="1"/>
      <w:numFmt w:val="bullet"/>
      <w:lvlText w:val=""/>
      <w:lvlJc w:val="left"/>
      <w:pPr>
        <w:ind w:left="7048" w:hanging="360"/>
      </w:pPr>
      <w:rPr>
        <w:rFonts w:ascii="Wingdings" w:hAnsi="Wingdings" w:hint="default"/>
      </w:rPr>
    </w:lvl>
  </w:abstractNum>
  <w:abstractNum w:abstractNumId="33" w15:restartNumberingAfterBreak="0">
    <w:nsid w:val="38BE2233"/>
    <w:multiLevelType w:val="hybridMultilevel"/>
    <w:tmpl w:val="D73A4F86"/>
    <w:lvl w:ilvl="0" w:tplc="36C21556">
      <w:start w:val="1"/>
      <w:numFmt w:val="decimal"/>
      <w:lvlText w:val="%1."/>
      <w:lvlJc w:val="left"/>
      <w:pPr>
        <w:ind w:left="540" w:hanging="360"/>
      </w:pPr>
      <w:rPr>
        <w:rFonts w:ascii="Arial" w:hAnsi="Arial" w:cs="Arial" w:hint="default"/>
        <w:sz w:val="20"/>
        <w:szCs w:val="20"/>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34" w15:restartNumberingAfterBreak="0">
    <w:nsid w:val="3B7F4628"/>
    <w:multiLevelType w:val="hybridMultilevel"/>
    <w:tmpl w:val="05ACFD36"/>
    <w:lvl w:ilvl="0" w:tplc="BAB8B4F8">
      <w:numFmt w:val="bullet"/>
      <w:lvlText w:val=""/>
      <w:lvlJc w:val="left"/>
      <w:pPr>
        <w:ind w:left="720" w:hanging="360"/>
      </w:pPr>
      <w:rPr>
        <w:rFonts w:ascii="Wingdings" w:eastAsia="Times New Roman" w:hAnsi="Wingdings"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C0952F4"/>
    <w:multiLevelType w:val="hybridMultilevel"/>
    <w:tmpl w:val="4E00ED6C"/>
    <w:lvl w:ilvl="0" w:tplc="0409000F">
      <w:start w:val="1"/>
      <w:numFmt w:val="decimal"/>
      <w:lvlText w:val="%1."/>
      <w:lvlJc w:val="left"/>
      <w:pPr>
        <w:ind w:left="540" w:hanging="360"/>
      </w:p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36" w15:restartNumberingAfterBreak="0">
    <w:nsid w:val="3CD910A6"/>
    <w:multiLevelType w:val="multilevel"/>
    <w:tmpl w:val="D7C4F82E"/>
    <w:numStyleLink w:val="Style1"/>
  </w:abstractNum>
  <w:abstractNum w:abstractNumId="37" w15:restartNumberingAfterBreak="0">
    <w:nsid w:val="3F1F51BB"/>
    <w:multiLevelType w:val="hybridMultilevel"/>
    <w:tmpl w:val="6A7CB444"/>
    <w:lvl w:ilvl="0" w:tplc="0409000F">
      <w:start w:val="1"/>
      <w:numFmt w:val="decimal"/>
      <w:lvlText w:val="%1."/>
      <w:lvlJc w:val="left"/>
      <w:pPr>
        <w:ind w:left="540" w:hanging="360"/>
      </w:p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38" w15:restartNumberingAfterBreak="0">
    <w:nsid w:val="41300349"/>
    <w:multiLevelType w:val="hybridMultilevel"/>
    <w:tmpl w:val="6E96FD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41DC5011"/>
    <w:multiLevelType w:val="hybridMultilevel"/>
    <w:tmpl w:val="6E96FD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43820776"/>
    <w:multiLevelType w:val="hybridMultilevel"/>
    <w:tmpl w:val="199A98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4A52EC8"/>
    <w:multiLevelType w:val="hybridMultilevel"/>
    <w:tmpl w:val="6E96FD94"/>
    <w:lvl w:ilvl="0" w:tplc="0409000F">
      <w:start w:val="1"/>
      <w:numFmt w:val="decimal"/>
      <w:lvlText w:val="%1."/>
      <w:lvlJc w:val="left"/>
      <w:pPr>
        <w:ind w:left="540" w:hanging="360"/>
      </w:p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42" w15:restartNumberingAfterBreak="0">
    <w:nsid w:val="47507F66"/>
    <w:multiLevelType w:val="hybridMultilevel"/>
    <w:tmpl w:val="106EA6EE"/>
    <w:lvl w:ilvl="0" w:tplc="9744747A">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3" w15:restartNumberingAfterBreak="0">
    <w:nsid w:val="47D73526"/>
    <w:multiLevelType w:val="multilevel"/>
    <w:tmpl w:val="D73A4F86"/>
    <w:lvl w:ilvl="0">
      <w:start w:val="1"/>
      <w:numFmt w:val="decimal"/>
      <w:lvlText w:val="%1."/>
      <w:lvlJc w:val="left"/>
      <w:pPr>
        <w:ind w:left="540" w:hanging="360"/>
      </w:pPr>
      <w:rPr>
        <w:rFonts w:ascii="Arial" w:hAnsi="Arial" w:cs="Arial" w:hint="default"/>
        <w:sz w:val="20"/>
        <w:szCs w:val="20"/>
      </w:rPr>
    </w:lvl>
    <w:lvl w:ilvl="1">
      <w:start w:val="1"/>
      <w:numFmt w:val="lowerLetter"/>
      <w:lvlText w:val="%2."/>
      <w:lvlJc w:val="left"/>
      <w:pPr>
        <w:ind w:left="1260" w:hanging="360"/>
      </w:pPr>
    </w:lvl>
    <w:lvl w:ilvl="2">
      <w:start w:val="1"/>
      <w:numFmt w:val="lowerRoman"/>
      <w:lvlText w:val="%3."/>
      <w:lvlJc w:val="right"/>
      <w:pPr>
        <w:ind w:left="1980" w:hanging="180"/>
      </w:pPr>
    </w:lvl>
    <w:lvl w:ilvl="3">
      <w:start w:val="1"/>
      <w:numFmt w:val="decimal"/>
      <w:lvlText w:val="%4."/>
      <w:lvlJc w:val="left"/>
      <w:pPr>
        <w:ind w:left="2700" w:hanging="360"/>
      </w:pPr>
    </w:lvl>
    <w:lvl w:ilvl="4">
      <w:start w:val="1"/>
      <w:numFmt w:val="lowerLetter"/>
      <w:lvlText w:val="%5."/>
      <w:lvlJc w:val="left"/>
      <w:pPr>
        <w:ind w:left="3420" w:hanging="360"/>
      </w:pPr>
    </w:lvl>
    <w:lvl w:ilvl="5">
      <w:start w:val="1"/>
      <w:numFmt w:val="lowerRoman"/>
      <w:lvlText w:val="%6."/>
      <w:lvlJc w:val="right"/>
      <w:pPr>
        <w:ind w:left="4140" w:hanging="180"/>
      </w:pPr>
    </w:lvl>
    <w:lvl w:ilvl="6">
      <w:start w:val="1"/>
      <w:numFmt w:val="decimal"/>
      <w:lvlText w:val="%7."/>
      <w:lvlJc w:val="left"/>
      <w:pPr>
        <w:ind w:left="4860" w:hanging="360"/>
      </w:pPr>
    </w:lvl>
    <w:lvl w:ilvl="7">
      <w:start w:val="1"/>
      <w:numFmt w:val="lowerLetter"/>
      <w:lvlText w:val="%8."/>
      <w:lvlJc w:val="left"/>
      <w:pPr>
        <w:ind w:left="5580" w:hanging="360"/>
      </w:pPr>
    </w:lvl>
    <w:lvl w:ilvl="8">
      <w:start w:val="1"/>
      <w:numFmt w:val="lowerRoman"/>
      <w:lvlText w:val="%9."/>
      <w:lvlJc w:val="right"/>
      <w:pPr>
        <w:ind w:left="6300" w:hanging="180"/>
      </w:pPr>
    </w:lvl>
  </w:abstractNum>
  <w:abstractNum w:abstractNumId="44" w15:restartNumberingAfterBreak="0">
    <w:nsid w:val="4887297A"/>
    <w:multiLevelType w:val="hybridMultilevel"/>
    <w:tmpl w:val="F00A653E"/>
    <w:lvl w:ilvl="0" w:tplc="0A6E8120">
      <w:start w:val="1"/>
      <w:numFmt w:val="decimal"/>
      <w:lvlText w:val="%1)"/>
      <w:lvlJc w:val="left"/>
      <w:pPr>
        <w:ind w:left="720" w:hanging="360"/>
      </w:pPr>
      <w:rPr>
        <w:rFonts w:hint="default"/>
        <w:b w:val="0"/>
        <w:i w:val="0"/>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5" w15:restartNumberingAfterBreak="0">
    <w:nsid w:val="49661039"/>
    <w:multiLevelType w:val="hybridMultilevel"/>
    <w:tmpl w:val="A92CA630"/>
    <w:lvl w:ilvl="0" w:tplc="0409000F">
      <w:start w:val="1"/>
      <w:numFmt w:val="decimal"/>
      <w:lvlText w:val="%1."/>
      <w:lvlJc w:val="left"/>
      <w:pPr>
        <w:ind w:left="540" w:hanging="360"/>
      </w:p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46" w15:restartNumberingAfterBreak="0">
    <w:nsid w:val="4B646FB0"/>
    <w:multiLevelType w:val="hybridMultilevel"/>
    <w:tmpl w:val="6C2A16AE"/>
    <w:lvl w:ilvl="0" w:tplc="36C21556">
      <w:start w:val="1"/>
      <w:numFmt w:val="decimal"/>
      <w:lvlText w:val="%1."/>
      <w:lvlJc w:val="left"/>
      <w:pPr>
        <w:ind w:left="540" w:hanging="360"/>
      </w:pPr>
      <w:rPr>
        <w:rFonts w:ascii="Arial" w:hAnsi="Arial" w:cs="Arial" w:hint="default"/>
        <w:sz w:val="20"/>
        <w:szCs w:val="20"/>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47" w15:restartNumberingAfterBreak="0">
    <w:nsid w:val="4DC95D3A"/>
    <w:multiLevelType w:val="hybridMultilevel"/>
    <w:tmpl w:val="6E96FD9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8" w15:restartNumberingAfterBreak="0">
    <w:nsid w:val="4F426809"/>
    <w:multiLevelType w:val="multilevel"/>
    <w:tmpl w:val="D7C4F82E"/>
    <w:styleLink w:val="Style1"/>
    <w:lvl w:ilvl="0">
      <w:start w:val="1"/>
      <w:numFmt w:val="bullet"/>
      <w:lvlText w:val="¡"/>
      <w:lvlJc w:val="left"/>
      <w:pPr>
        <w:ind w:left="360" w:hanging="360"/>
      </w:pPr>
      <w:rPr>
        <w:rFonts w:ascii="Wingdings 2" w:hAnsi="Wingdings 2" w:hint="default"/>
      </w:rPr>
    </w:lvl>
    <w:lvl w:ilvl="1">
      <w:start w:val="1"/>
      <w:numFmt w:val="bullet"/>
      <w:lvlText w:val=""/>
      <w:lvlJc w:val="left"/>
      <w:pPr>
        <w:ind w:left="1069" w:hanging="360"/>
      </w:pPr>
      <w:rPr>
        <w:rFonts w:ascii="Symbol" w:hAnsi="Symbol" w:cs="Courier New" w:hint="default"/>
        <w:color w:val="44697D"/>
      </w:rPr>
    </w:lvl>
    <w:lvl w:ilvl="2">
      <w:start w:val="1"/>
      <w:numFmt w:val="bullet"/>
      <w:lvlText w:val="o"/>
      <w:lvlJc w:val="left"/>
      <w:pPr>
        <w:ind w:left="1800" w:hanging="360"/>
      </w:pPr>
      <w:rPr>
        <w:rFonts w:ascii="Courier New" w:hAnsi="Courier New"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49" w15:restartNumberingAfterBreak="0">
    <w:nsid w:val="4FD32A80"/>
    <w:multiLevelType w:val="hybridMultilevel"/>
    <w:tmpl w:val="38D4759E"/>
    <w:lvl w:ilvl="0" w:tplc="8EF84F58">
      <w:start w:val="1"/>
      <w:numFmt w:val="decimal"/>
      <w:lvlText w:val="%1."/>
      <w:lvlJc w:val="left"/>
      <w:pPr>
        <w:ind w:left="360" w:hanging="360"/>
      </w:pPr>
      <w:rPr>
        <w:rFonts w:ascii="Arial" w:hAnsi="Arial" w:cs="Aria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0" w15:restartNumberingAfterBreak="0">
    <w:nsid w:val="507B4B79"/>
    <w:multiLevelType w:val="hybridMultilevel"/>
    <w:tmpl w:val="4E00ED6C"/>
    <w:lvl w:ilvl="0" w:tplc="0409000F">
      <w:start w:val="1"/>
      <w:numFmt w:val="decimal"/>
      <w:lvlText w:val="%1."/>
      <w:lvlJc w:val="left"/>
      <w:pPr>
        <w:ind w:left="540" w:hanging="360"/>
      </w:p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51" w15:restartNumberingAfterBreak="0">
    <w:nsid w:val="51817D6E"/>
    <w:multiLevelType w:val="hybridMultilevel"/>
    <w:tmpl w:val="BFDE323E"/>
    <w:lvl w:ilvl="0" w:tplc="D040C6FC">
      <w:start w:val="1"/>
      <w:numFmt w:val="decimal"/>
      <w:lvlText w:val="%1."/>
      <w:lvlJc w:val="left"/>
      <w:pPr>
        <w:ind w:left="54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5504404D"/>
    <w:multiLevelType w:val="hybridMultilevel"/>
    <w:tmpl w:val="20408B66"/>
    <w:lvl w:ilvl="0" w:tplc="0409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3" w15:restartNumberingAfterBreak="0">
    <w:nsid w:val="55F97C37"/>
    <w:multiLevelType w:val="hybridMultilevel"/>
    <w:tmpl w:val="106EA6EE"/>
    <w:lvl w:ilvl="0" w:tplc="9744747A">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4" w15:restartNumberingAfterBreak="0">
    <w:nsid w:val="58517511"/>
    <w:multiLevelType w:val="hybridMultilevel"/>
    <w:tmpl w:val="FACE4498"/>
    <w:lvl w:ilvl="0" w:tplc="FB74337E">
      <w:start w:val="1"/>
      <w:numFmt w:val="decimal"/>
      <w:lvlText w:val="%1)"/>
      <w:lvlJc w:val="left"/>
      <w:pPr>
        <w:ind w:left="360" w:hanging="360"/>
      </w:pPr>
      <w:rPr>
        <w:rFonts w:hint="default"/>
        <w:b w:val="0"/>
        <w:i w:val="0"/>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55" w15:restartNumberingAfterBreak="0">
    <w:nsid w:val="5BBF0378"/>
    <w:multiLevelType w:val="hybridMultilevel"/>
    <w:tmpl w:val="FACE4498"/>
    <w:lvl w:ilvl="0" w:tplc="FB74337E">
      <w:start w:val="1"/>
      <w:numFmt w:val="decimal"/>
      <w:lvlText w:val="%1)"/>
      <w:lvlJc w:val="left"/>
      <w:pPr>
        <w:ind w:left="360" w:hanging="360"/>
      </w:pPr>
      <w:rPr>
        <w:rFonts w:hint="default"/>
        <w:b w:val="0"/>
        <w:i w:val="0"/>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56" w15:restartNumberingAfterBreak="0">
    <w:nsid w:val="5BFB741E"/>
    <w:multiLevelType w:val="hybridMultilevel"/>
    <w:tmpl w:val="F00A653E"/>
    <w:lvl w:ilvl="0" w:tplc="0A6E8120">
      <w:start w:val="1"/>
      <w:numFmt w:val="decimal"/>
      <w:lvlText w:val="%1)"/>
      <w:lvlJc w:val="left"/>
      <w:pPr>
        <w:ind w:left="810" w:hanging="360"/>
      </w:pPr>
      <w:rPr>
        <w:rFonts w:hint="default"/>
        <w:b w:val="0"/>
        <w:i w:val="0"/>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7" w15:restartNumberingAfterBreak="0">
    <w:nsid w:val="5C032955"/>
    <w:multiLevelType w:val="hybridMultilevel"/>
    <w:tmpl w:val="D73A4F86"/>
    <w:lvl w:ilvl="0" w:tplc="36C21556">
      <w:start w:val="1"/>
      <w:numFmt w:val="decimal"/>
      <w:lvlText w:val="%1."/>
      <w:lvlJc w:val="left"/>
      <w:pPr>
        <w:ind w:left="540" w:hanging="360"/>
      </w:pPr>
      <w:rPr>
        <w:rFonts w:ascii="Arial" w:hAnsi="Arial" w:cs="Arial" w:hint="default"/>
        <w:sz w:val="20"/>
        <w:szCs w:val="20"/>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58" w15:restartNumberingAfterBreak="0">
    <w:nsid w:val="5F6D20F7"/>
    <w:multiLevelType w:val="hybridMultilevel"/>
    <w:tmpl w:val="D7C4F82E"/>
    <w:lvl w:ilvl="0" w:tplc="72826CFC">
      <w:start w:val="1"/>
      <w:numFmt w:val="bullet"/>
      <w:lvlText w:val="¡"/>
      <w:lvlJc w:val="left"/>
      <w:pPr>
        <w:ind w:left="360" w:hanging="360"/>
      </w:pPr>
      <w:rPr>
        <w:rFonts w:ascii="Wingdings 2" w:hAnsi="Wingdings 2" w:hint="default"/>
      </w:rPr>
    </w:lvl>
    <w:lvl w:ilvl="1" w:tplc="04070003">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59" w15:restartNumberingAfterBreak="0">
    <w:nsid w:val="60A6044F"/>
    <w:multiLevelType w:val="multilevel"/>
    <w:tmpl w:val="D73A4F86"/>
    <w:lvl w:ilvl="0">
      <w:start w:val="1"/>
      <w:numFmt w:val="decimal"/>
      <w:lvlText w:val="%1."/>
      <w:lvlJc w:val="left"/>
      <w:pPr>
        <w:ind w:left="540" w:hanging="360"/>
      </w:pPr>
      <w:rPr>
        <w:rFonts w:ascii="Arial" w:hAnsi="Arial" w:cs="Arial" w:hint="default"/>
        <w:sz w:val="20"/>
        <w:szCs w:val="20"/>
      </w:rPr>
    </w:lvl>
    <w:lvl w:ilvl="1">
      <w:start w:val="1"/>
      <w:numFmt w:val="lowerLetter"/>
      <w:lvlText w:val="%2."/>
      <w:lvlJc w:val="left"/>
      <w:pPr>
        <w:ind w:left="1260" w:hanging="360"/>
      </w:pPr>
    </w:lvl>
    <w:lvl w:ilvl="2">
      <w:start w:val="1"/>
      <w:numFmt w:val="lowerRoman"/>
      <w:lvlText w:val="%3."/>
      <w:lvlJc w:val="right"/>
      <w:pPr>
        <w:ind w:left="1980" w:hanging="180"/>
      </w:pPr>
    </w:lvl>
    <w:lvl w:ilvl="3">
      <w:start w:val="1"/>
      <w:numFmt w:val="decimal"/>
      <w:lvlText w:val="%4."/>
      <w:lvlJc w:val="left"/>
      <w:pPr>
        <w:ind w:left="2700" w:hanging="360"/>
      </w:pPr>
    </w:lvl>
    <w:lvl w:ilvl="4">
      <w:start w:val="1"/>
      <w:numFmt w:val="lowerLetter"/>
      <w:lvlText w:val="%5."/>
      <w:lvlJc w:val="left"/>
      <w:pPr>
        <w:ind w:left="3420" w:hanging="360"/>
      </w:pPr>
    </w:lvl>
    <w:lvl w:ilvl="5">
      <w:start w:val="1"/>
      <w:numFmt w:val="lowerRoman"/>
      <w:lvlText w:val="%6."/>
      <w:lvlJc w:val="right"/>
      <w:pPr>
        <w:ind w:left="4140" w:hanging="180"/>
      </w:pPr>
    </w:lvl>
    <w:lvl w:ilvl="6">
      <w:start w:val="1"/>
      <w:numFmt w:val="decimal"/>
      <w:lvlText w:val="%7."/>
      <w:lvlJc w:val="left"/>
      <w:pPr>
        <w:ind w:left="4860" w:hanging="360"/>
      </w:pPr>
    </w:lvl>
    <w:lvl w:ilvl="7">
      <w:start w:val="1"/>
      <w:numFmt w:val="lowerLetter"/>
      <w:lvlText w:val="%8."/>
      <w:lvlJc w:val="left"/>
      <w:pPr>
        <w:ind w:left="5580" w:hanging="360"/>
      </w:pPr>
    </w:lvl>
    <w:lvl w:ilvl="8">
      <w:start w:val="1"/>
      <w:numFmt w:val="lowerRoman"/>
      <w:lvlText w:val="%9."/>
      <w:lvlJc w:val="right"/>
      <w:pPr>
        <w:ind w:left="6300" w:hanging="180"/>
      </w:pPr>
    </w:lvl>
  </w:abstractNum>
  <w:abstractNum w:abstractNumId="60" w15:restartNumberingAfterBreak="0">
    <w:nsid w:val="635E613E"/>
    <w:multiLevelType w:val="hybridMultilevel"/>
    <w:tmpl w:val="05ACD2A8"/>
    <w:lvl w:ilvl="0" w:tplc="C4DA58E4">
      <w:start w:val="1"/>
      <w:numFmt w:val="bullet"/>
      <w:lvlText w:val=""/>
      <w:lvlJc w:val="left"/>
      <w:pPr>
        <w:ind w:left="644" w:hanging="360"/>
      </w:pPr>
      <w:rPr>
        <w:rFonts w:ascii="Symbol" w:hAnsi="Symbol" w:hint="default"/>
        <w:sz w:val="24"/>
        <w:szCs w:val="24"/>
      </w:rPr>
    </w:lvl>
    <w:lvl w:ilvl="1" w:tplc="20DC238E">
      <w:start w:val="1"/>
      <w:numFmt w:val="bullet"/>
      <w:lvlText w:val="o"/>
      <w:lvlJc w:val="left"/>
      <w:pPr>
        <w:ind w:left="1581" w:hanging="360"/>
      </w:pPr>
      <w:rPr>
        <w:rFonts w:ascii="Courier New" w:hAnsi="Courier New" w:cs="Courier New" w:hint="default"/>
      </w:rPr>
    </w:lvl>
    <w:lvl w:ilvl="2" w:tplc="04070005" w:tentative="1">
      <w:start w:val="1"/>
      <w:numFmt w:val="bullet"/>
      <w:lvlText w:val=""/>
      <w:lvlJc w:val="left"/>
      <w:pPr>
        <w:ind w:left="2301" w:hanging="360"/>
      </w:pPr>
      <w:rPr>
        <w:rFonts w:ascii="Wingdings" w:hAnsi="Wingdings" w:hint="default"/>
      </w:rPr>
    </w:lvl>
    <w:lvl w:ilvl="3" w:tplc="04070001" w:tentative="1">
      <w:start w:val="1"/>
      <w:numFmt w:val="bullet"/>
      <w:lvlText w:val=""/>
      <w:lvlJc w:val="left"/>
      <w:pPr>
        <w:ind w:left="3021" w:hanging="360"/>
      </w:pPr>
      <w:rPr>
        <w:rFonts w:ascii="Symbol" w:hAnsi="Symbol" w:hint="default"/>
      </w:rPr>
    </w:lvl>
    <w:lvl w:ilvl="4" w:tplc="04070003" w:tentative="1">
      <w:start w:val="1"/>
      <w:numFmt w:val="bullet"/>
      <w:lvlText w:val="o"/>
      <w:lvlJc w:val="left"/>
      <w:pPr>
        <w:ind w:left="3741" w:hanging="360"/>
      </w:pPr>
      <w:rPr>
        <w:rFonts w:ascii="Courier New" w:hAnsi="Courier New" w:cs="Courier New" w:hint="default"/>
      </w:rPr>
    </w:lvl>
    <w:lvl w:ilvl="5" w:tplc="04070005" w:tentative="1">
      <w:start w:val="1"/>
      <w:numFmt w:val="bullet"/>
      <w:lvlText w:val=""/>
      <w:lvlJc w:val="left"/>
      <w:pPr>
        <w:ind w:left="4461" w:hanging="360"/>
      </w:pPr>
      <w:rPr>
        <w:rFonts w:ascii="Wingdings" w:hAnsi="Wingdings" w:hint="default"/>
      </w:rPr>
    </w:lvl>
    <w:lvl w:ilvl="6" w:tplc="04070001" w:tentative="1">
      <w:start w:val="1"/>
      <w:numFmt w:val="bullet"/>
      <w:lvlText w:val=""/>
      <w:lvlJc w:val="left"/>
      <w:pPr>
        <w:ind w:left="5181" w:hanging="360"/>
      </w:pPr>
      <w:rPr>
        <w:rFonts w:ascii="Symbol" w:hAnsi="Symbol" w:hint="default"/>
      </w:rPr>
    </w:lvl>
    <w:lvl w:ilvl="7" w:tplc="04070003" w:tentative="1">
      <w:start w:val="1"/>
      <w:numFmt w:val="bullet"/>
      <w:lvlText w:val="o"/>
      <w:lvlJc w:val="left"/>
      <w:pPr>
        <w:ind w:left="5901" w:hanging="360"/>
      </w:pPr>
      <w:rPr>
        <w:rFonts w:ascii="Courier New" w:hAnsi="Courier New" w:cs="Courier New" w:hint="default"/>
      </w:rPr>
    </w:lvl>
    <w:lvl w:ilvl="8" w:tplc="04070005" w:tentative="1">
      <w:start w:val="1"/>
      <w:numFmt w:val="bullet"/>
      <w:lvlText w:val=""/>
      <w:lvlJc w:val="left"/>
      <w:pPr>
        <w:ind w:left="6621" w:hanging="360"/>
      </w:pPr>
      <w:rPr>
        <w:rFonts w:ascii="Wingdings" w:hAnsi="Wingdings" w:hint="default"/>
      </w:rPr>
    </w:lvl>
  </w:abstractNum>
  <w:abstractNum w:abstractNumId="61" w15:restartNumberingAfterBreak="0">
    <w:nsid w:val="64891F62"/>
    <w:multiLevelType w:val="hybridMultilevel"/>
    <w:tmpl w:val="6E96FD94"/>
    <w:lvl w:ilvl="0" w:tplc="0409000F">
      <w:start w:val="1"/>
      <w:numFmt w:val="decimal"/>
      <w:lvlText w:val="%1."/>
      <w:lvlJc w:val="left"/>
      <w:pPr>
        <w:ind w:left="540" w:hanging="360"/>
      </w:p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62" w15:restartNumberingAfterBreak="0">
    <w:nsid w:val="656E0A76"/>
    <w:multiLevelType w:val="multilevel"/>
    <w:tmpl w:val="B784BC28"/>
    <w:lvl w:ilvl="0">
      <w:start w:val="1"/>
      <w:numFmt w:val="bullet"/>
      <w:pStyle w:val="020BulletIndent1"/>
      <w:lvlText w:val=""/>
      <w:lvlJc w:val="left"/>
      <w:pPr>
        <w:ind w:left="360" w:hanging="360"/>
      </w:pPr>
      <w:rPr>
        <w:rFonts w:ascii="Symbol" w:hAnsi="Symbol" w:hint="default"/>
        <w:b w:val="0"/>
        <w:bCs w:val="0"/>
        <w:i w:val="0"/>
        <w:iCs w:val="0"/>
        <w:caps w:val="0"/>
        <w:smallCaps w:val="0"/>
        <w:strike w:val="0"/>
        <w:dstrike w:val="0"/>
        <w:noProof w:val="0"/>
        <w:snapToGrid w:val="0"/>
        <w:vanish w:val="0"/>
        <w:color w:val="000000" w:themeColor="text1"/>
        <w:spacing w:val="0"/>
        <w:w w:val="0"/>
        <w:kern w:val="0"/>
        <w:position w:val="0"/>
        <w:sz w:val="20"/>
        <w:szCs w:val="20"/>
        <w:u w:val="none" w:color="6996B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bullet"/>
      <w:lvlText w:val=""/>
      <w:lvlJc w:val="left"/>
      <w:pPr>
        <w:tabs>
          <w:tab w:val="num" w:pos="340"/>
        </w:tabs>
        <w:ind w:left="340" w:hanging="170"/>
      </w:pPr>
      <w:rPr>
        <w:rFonts w:ascii="Wingdings" w:hAnsi="Wingdings" w:hint="default"/>
        <w:b/>
        <w:i w:val="0"/>
        <w:color w:val="999999"/>
        <w:sz w:val="24"/>
      </w:rPr>
    </w:lvl>
    <w:lvl w:ilvl="2">
      <w:start w:val="1"/>
      <w:numFmt w:val="decimal"/>
      <w:lvlText w:val="%1.%2.%3"/>
      <w:lvlJc w:val="left"/>
      <w:pPr>
        <w:tabs>
          <w:tab w:val="num" w:pos="720"/>
        </w:tabs>
        <w:ind w:left="720" w:hanging="720"/>
      </w:pPr>
      <w:rPr>
        <w:rFonts w:ascii="Arial (W1)" w:hAnsi="Arial (W1)" w:hint="default"/>
        <w:b w:val="0"/>
        <w:i w:val="0"/>
        <w:color w:val="44697D"/>
        <w:sz w:val="20"/>
        <w:szCs w:val="28"/>
      </w:rPr>
    </w:lvl>
    <w:lvl w:ilvl="3">
      <w:start w:val="1"/>
      <w:numFmt w:val="decimal"/>
      <w:lvlText w:val="%1.%2.%3.%4."/>
      <w:lvlJc w:val="left"/>
      <w:pPr>
        <w:tabs>
          <w:tab w:val="num" w:pos="851"/>
        </w:tabs>
        <w:ind w:left="851" w:hanging="851"/>
      </w:pPr>
      <w:rPr>
        <w:rFonts w:hint="default"/>
        <w:color w:val="44697D"/>
        <w:sz w:val="24"/>
      </w:rPr>
    </w:lvl>
    <w:lvl w:ilvl="4">
      <w:start w:val="1"/>
      <w:numFmt w:val="decimal"/>
      <w:lvlText w:val="%1.%2.%3.%4.%5."/>
      <w:lvlJc w:val="left"/>
      <w:pPr>
        <w:tabs>
          <w:tab w:val="num" w:pos="3989"/>
        </w:tabs>
        <w:ind w:left="3701" w:hanging="792"/>
      </w:pPr>
      <w:rPr>
        <w:rFonts w:hint="default"/>
      </w:rPr>
    </w:lvl>
    <w:lvl w:ilvl="5">
      <w:start w:val="1"/>
      <w:numFmt w:val="decimal"/>
      <w:lvlText w:val="%1.%2.%3.%4.%5.%6."/>
      <w:lvlJc w:val="left"/>
      <w:pPr>
        <w:tabs>
          <w:tab w:val="num" w:pos="4349"/>
        </w:tabs>
        <w:ind w:left="4205" w:hanging="936"/>
      </w:pPr>
      <w:rPr>
        <w:rFonts w:hint="default"/>
      </w:rPr>
    </w:lvl>
    <w:lvl w:ilvl="6">
      <w:start w:val="1"/>
      <w:numFmt w:val="decimal"/>
      <w:lvlText w:val="%1.%2.%3.%4.%5.%6.%7."/>
      <w:lvlJc w:val="left"/>
      <w:pPr>
        <w:tabs>
          <w:tab w:val="num" w:pos="5069"/>
        </w:tabs>
        <w:ind w:left="4709" w:hanging="1080"/>
      </w:pPr>
      <w:rPr>
        <w:rFonts w:hint="default"/>
      </w:rPr>
    </w:lvl>
    <w:lvl w:ilvl="7">
      <w:start w:val="1"/>
      <w:numFmt w:val="decimal"/>
      <w:lvlText w:val="%1.%2.%3.%4.%5.%6.%7.%8."/>
      <w:lvlJc w:val="left"/>
      <w:pPr>
        <w:tabs>
          <w:tab w:val="num" w:pos="5429"/>
        </w:tabs>
        <w:ind w:left="5213" w:hanging="1224"/>
      </w:pPr>
      <w:rPr>
        <w:rFonts w:hint="default"/>
      </w:rPr>
    </w:lvl>
    <w:lvl w:ilvl="8">
      <w:start w:val="1"/>
      <w:numFmt w:val="decimal"/>
      <w:lvlText w:val="%1.%2.%3.%4.%5.%6.%7.%8.%9."/>
      <w:lvlJc w:val="left"/>
      <w:pPr>
        <w:tabs>
          <w:tab w:val="num" w:pos="6149"/>
        </w:tabs>
        <w:ind w:left="5789" w:hanging="1440"/>
      </w:pPr>
      <w:rPr>
        <w:rFonts w:hint="default"/>
      </w:rPr>
    </w:lvl>
  </w:abstractNum>
  <w:abstractNum w:abstractNumId="63" w15:restartNumberingAfterBreak="0">
    <w:nsid w:val="67AB5D17"/>
    <w:multiLevelType w:val="multilevel"/>
    <w:tmpl w:val="65F4AE1C"/>
    <w:styleLink w:val="Style3"/>
    <w:lvl w:ilvl="0">
      <w:start w:val="1"/>
      <w:numFmt w:val="bullet"/>
      <w:pStyle w:val="Bullet1"/>
      <w:lvlText w:val=""/>
      <w:lvlJc w:val="left"/>
      <w:pPr>
        <w:ind w:left="284" w:hanging="284"/>
      </w:pPr>
      <w:rPr>
        <w:rFonts w:ascii="Symbol" w:hAnsi="Symbol" w:hint="default"/>
        <w:color w:val="auto"/>
      </w:rPr>
    </w:lvl>
    <w:lvl w:ilvl="1">
      <w:start w:val="1"/>
      <w:numFmt w:val="bullet"/>
      <w:pStyle w:val="Bullet2"/>
      <w:lvlText w:val=""/>
      <w:lvlJc w:val="left"/>
      <w:pPr>
        <w:tabs>
          <w:tab w:val="num" w:pos="1985"/>
        </w:tabs>
        <w:ind w:left="567" w:hanging="283"/>
      </w:pPr>
      <w:rPr>
        <w:rFonts w:ascii="Symbol" w:hAnsi="Symbol" w:hint="default"/>
      </w:rPr>
    </w:lvl>
    <w:lvl w:ilvl="2">
      <w:start w:val="1"/>
      <w:numFmt w:val="bullet"/>
      <w:pStyle w:val="Bullet3"/>
      <w:lvlText w:val="o"/>
      <w:lvlJc w:val="left"/>
      <w:pPr>
        <w:ind w:left="0" w:firstLine="0"/>
      </w:pPr>
      <w:rPr>
        <w:rFonts w:ascii="Courier New" w:hAnsi="Courier New" w:hint="default"/>
      </w:rPr>
    </w:lvl>
    <w:lvl w:ilvl="3">
      <w:start w:val="1"/>
      <w:numFmt w:val="bullet"/>
      <w:lvlText w:val=""/>
      <w:lvlJc w:val="left"/>
      <w:pPr>
        <w:ind w:left="4865" w:hanging="360"/>
      </w:pPr>
      <w:rPr>
        <w:rFonts w:ascii="Symbol" w:hAnsi="Symbol" w:hint="default"/>
      </w:rPr>
    </w:lvl>
    <w:lvl w:ilvl="4">
      <w:start w:val="1"/>
      <w:numFmt w:val="bullet"/>
      <w:lvlText w:val="o"/>
      <w:lvlJc w:val="left"/>
      <w:pPr>
        <w:ind w:left="5585" w:hanging="360"/>
      </w:pPr>
      <w:rPr>
        <w:rFonts w:ascii="Courier New" w:hAnsi="Courier New" w:cs="Courier New" w:hint="default"/>
      </w:rPr>
    </w:lvl>
    <w:lvl w:ilvl="5">
      <w:start w:val="1"/>
      <w:numFmt w:val="bullet"/>
      <w:lvlText w:val=""/>
      <w:lvlJc w:val="left"/>
      <w:pPr>
        <w:ind w:left="6305" w:hanging="360"/>
      </w:pPr>
      <w:rPr>
        <w:rFonts w:ascii="Wingdings" w:hAnsi="Wingdings" w:hint="default"/>
      </w:rPr>
    </w:lvl>
    <w:lvl w:ilvl="6">
      <w:start w:val="1"/>
      <w:numFmt w:val="bullet"/>
      <w:lvlText w:val=""/>
      <w:lvlJc w:val="left"/>
      <w:pPr>
        <w:ind w:left="7025" w:hanging="360"/>
      </w:pPr>
      <w:rPr>
        <w:rFonts w:ascii="Symbol" w:hAnsi="Symbol" w:hint="default"/>
      </w:rPr>
    </w:lvl>
    <w:lvl w:ilvl="7">
      <w:start w:val="1"/>
      <w:numFmt w:val="bullet"/>
      <w:lvlText w:val="o"/>
      <w:lvlJc w:val="left"/>
      <w:pPr>
        <w:ind w:left="7745" w:hanging="360"/>
      </w:pPr>
      <w:rPr>
        <w:rFonts w:ascii="Courier New" w:hAnsi="Courier New" w:cs="Courier New" w:hint="default"/>
      </w:rPr>
    </w:lvl>
    <w:lvl w:ilvl="8">
      <w:start w:val="1"/>
      <w:numFmt w:val="bullet"/>
      <w:lvlText w:val=""/>
      <w:lvlJc w:val="left"/>
      <w:pPr>
        <w:ind w:left="8465" w:hanging="360"/>
      </w:pPr>
      <w:rPr>
        <w:rFonts w:ascii="Wingdings" w:hAnsi="Wingdings" w:hint="default"/>
      </w:rPr>
    </w:lvl>
  </w:abstractNum>
  <w:abstractNum w:abstractNumId="64" w15:restartNumberingAfterBreak="0">
    <w:nsid w:val="68EE44C7"/>
    <w:multiLevelType w:val="hybridMultilevel"/>
    <w:tmpl w:val="AB5A150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5" w15:restartNumberingAfterBreak="0">
    <w:nsid w:val="6B0749F9"/>
    <w:multiLevelType w:val="hybridMultilevel"/>
    <w:tmpl w:val="4D8C8832"/>
    <w:lvl w:ilvl="0" w:tplc="0409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6" w15:restartNumberingAfterBreak="0">
    <w:nsid w:val="6C37470A"/>
    <w:multiLevelType w:val="hybridMultilevel"/>
    <w:tmpl w:val="03648F4C"/>
    <w:lvl w:ilvl="0" w:tplc="6F5C8D58">
      <w:start w:val="1"/>
      <w:numFmt w:val="bullet"/>
      <w:pStyle w:val="021BulletIndent2"/>
      <w:lvlText w:val=""/>
      <w:lvlJc w:val="left"/>
      <w:pPr>
        <w:ind w:left="890" w:hanging="360"/>
      </w:pPr>
      <w:rPr>
        <w:rFonts w:ascii="Symbol" w:hAnsi="Symbol" w:hint="default"/>
        <w:sz w:val="24"/>
        <w:szCs w:val="24"/>
      </w:rPr>
    </w:lvl>
    <w:lvl w:ilvl="1" w:tplc="04070003" w:tentative="1">
      <w:start w:val="1"/>
      <w:numFmt w:val="bullet"/>
      <w:lvlText w:val="o"/>
      <w:lvlJc w:val="left"/>
      <w:pPr>
        <w:ind w:left="1610" w:hanging="360"/>
      </w:pPr>
      <w:rPr>
        <w:rFonts w:ascii="Courier New" w:hAnsi="Courier New" w:cs="Courier New" w:hint="default"/>
      </w:rPr>
    </w:lvl>
    <w:lvl w:ilvl="2" w:tplc="04070005" w:tentative="1">
      <w:start w:val="1"/>
      <w:numFmt w:val="bullet"/>
      <w:lvlText w:val=""/>
      <w:lvlJc w:val="left"/>
      <w:pPr>
        <w:ind w:left="2330" w:hanging="360"/>
      </w:pPr>
      <w:rPr>
        <w:rFonts w:ascii="Wingdings" w:hAnsi="Wingdings" w:hint="default"/>
      </w:rPr>
    </w:lvl>
    <w:lvl w:ilvl="3" w:tplc="04070001" w:tentative="1">
      <w:start w:val="1"/>
      <w:numFmt w:val="bullet"/>
      <w:lvlText w:val=""/>
      <w:lvlJc w:val="left"/>
      <w:pPr>
        <w:ind w:left="3050" w:hanging="360"/>
      </w:pPr>
      <w:rPr>
        <w:rFonts w:ascii="Symbol" w:hAnsi="Symbol" w:hint="default"/>
      </w:rPr>
    </w:lvl>
    <w:lvl w:ilvl="4" w:tplc="04070003" w:tentative="1">
      <w:start w:val="1"/>
      <w:numFmt w:val="bullet"/>
      <w:lvlText w:val="o"/>
      <w:lvlJc w:val="left"/>
      <w:pPr>
        <w:ind w:left="3770" w:hanging="360"/>
      </w:pPr>
      <w:rPr>
        <w:rFonts w:ascii="Courier New" w:hAnsi="Courier New" w:cs="Courier New" w:hint="default"/>
      </w:rPr>
    </w:lvl>
    <w:lvl w:ilvl="5" w:tplc="04070005" w:tentative="1">
      <w:start w:val="1"/>
      <w:numFmt w:val="bullet"/>
      <w:lvlText w:val=""/>
      <w:lvlJc w:val="left"/>
      <w:pPr>
        <w:ind w:left="4490" w:hanging="360"/>
      </w:pPr>
      <w:rPr>
        <w:rFonts w:ascii="Wingdings" w:hAnsi="Wingdings" w:hint="default"/>
      </w:rPr>
    </w:lvl>
    <w:lvl w:ilvl="6" w:tplc="04070001" w:tentative="1">
      <w:start w:val="1"/>
      <w:numFmt w:val="bullet"/>
      <w:lvlText w:val=""/>
      <w:lvlJc w:val="left"/>
      <w:pPr>
        <w:ind w:left="5210" w:hanging="360"/>
      </w:pPr>
      <w:rPr>
        <w:rFonts w:ascii="Symbol" w:hAnsi="Symbol" w:hint="default"/>
      </w:rPr>
    </w:lvl>
    <w:lvl w:ilvl="7" w:tplc="04070003" w:tentative="1">
      <w:start w:val="1"/>
      <w:numFmt w:val="bullet"/>
      <w:lvlText w:val="o"/>
      <w:lvlJc w:val="left"/>
      <w:pPr>
        <w:ind w:left="5930" w:hanging="360"/>
      </w:pPr>
      <w:rPr>
        <w:rFonts w:ascii="Courier New" w:hAnsi="Courier New" w:cs="Courier New" w:hint="default"/>
      </w:rPr>
    </w:lvl>
    <w:lvl w:ilvl="8" w:tplc="04070005" w:tentative="1">
      <w:start w:val="1"/>
      <w:numFmt w:val="bullet"/>
      <w:lvlText w:val=""/>
      <w:lvlJc w:val="left"/>
      <w:pPr>
        <w:ind w:left="6650" w:hanging="360"/>
      </w:pPr>
      <w:rPr>
        <w:rFonts w:ascii="Wingdings" w:hAnsi="Wingdings" w:hint="default"/>
      </w:rPr>
    </w:lvl>
  </w:abstractNum>
  <w:abstractNum w:abstractNumId="67" w15:restartNumberingAfterBreak="0">
    <w:nsid w:val="733E6E80"/>
    <w:multiLevelType w:val="hybridMultilevel"/>
    <w:tmpl w:val="6E96FD94"/>
    <w:lvl w:ilvl="0" w:tplc="0409000F">
      <w:start w:val="1"/>
      <w:numFmt w:val="decimal"/>
      <w:lvlText w:val="%1."/>
      <w:lvlJc w:val="left"/>
      <w:pPr>
        <w:ind w:left="54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48"/>
  </w:num>
  <w:num w:numId="2">
    <w:abstractNumId w:val="23"/>
  </w:num>
  <w:num w:numId="3">
    <w:abstractNumId w:val="63"/>
  </w:num>
  <w:num w:numId="4">
    <w:abstractNumId w:val="12"/>
  </w:num>
  <w:num w:numId="5">
    <w:abstractNumId w:val="29"/>
  </w:num>
  <w:num w:numId="6">
    <w:abstractNumId w:val="19"/>
  </w:num>
  <w:num w:numId="7">
    <w:abstractNumId w:val="38"/>
  </w:num>
  <w:num w:numId="8">
    <w:abstractNumId w:val="40"/>
  </w:num>
  <w:num w:numId="9">
    <w:abstractNumId w:val="62"/>
  </w:num>
  <w:num w:numId="10">
    <w:abstractNumId w:val="20"/>
  </w:num>
  <w:num w:numId="11">
    <w:abstractNumId w:val="42"/>
  </w:num>
  <w:num w:numId="12">
    <w:abstractNumId w:val="26"/>
  </w:num>
  <w:num w:numId="13">
    <w:abstractNumId w:val="66"/>
  </w:num>
  <w:num w:numId="14">
    <w:abstractNumId w:val="51"/>
  </w:num>
  <w:num w:numId="15">
    <w:abstractNumId w:val="56"/>
  </w:num>
  <w:num w:numId="16">
    <w:abstractNumId w:val="44"/>
  </w:num>
  <w:num w:numId="17">
    <w:abstractNumId w:val="39"/>
  </w:num>
  <w:num w:numId="18">
    <w:abstractNumId w:val="55"/>
  </w:num>
  <w:num w:numId="19">
    <w:abstractNumId w:val="54"/>
  </w:num>
  <w:num w:numId="20">
    <w:abstractNumId w:val="28"/>
  </w:num>
  <w:num w:numId="21">
    <w:abstractNumId w:val="64"/>
  </w:num>
  <w:num w:numId="22">
    <w:abstractNumId w:val="24"/>
  </w:num>
  <w:num w:numId="23">
    <w:abstractNumId w:val="17"/>
  </w:num>
  <w:num w:numId="24">
    <w:abstractNumId w:val="18"/>
  </w:num>
  <w:num w:numId="25">
    <w:abstractNumId w:val="14"/>
  </w:num>
  <w:num w:numId="26">
    <w:abstractNumId w:val="67"/>
  </w:num>
  <w:num w:numId="27">
    <w:abstractNumId w:val="11"/>
  </w:num>
  <w:num w:numId="28">
    <w:abstractNumId w:val="61"/>
  </w:num>
  <w:num w:numId="29">
    <w:abstractNumId w:val="47"/>
  </w:num>
  <w:num w:numId="30">
    <w:abstractNumId w:val="41"/>
  </w:num>
  <w:num w:numId="31">
    <w:abstractNumId w:val="15"/>
  </w:num>
  <w:num w:numId="32">
    <w:abstractNumId w:val="13"/>
  </w:num>
  <w:num w:numId="33">
    <w:abstractNumId w:val="32"/>
  </w:num>
  <w:num w:numId="34">
    <w:abstractNumId w:val="60"/>
  </w:num>
  <w:num w:numId="35">
    <w:abstractNumId w:val="58"/>
  </w:num>
  <w:num w:numId="36">
    <w:abstractNumId w:val="36"/>
  </w:num>
  <w:num w:numId="37">
    <w:abstractNumId w:val="31"/>
  </w:num>
  <w:num w:numId="38">
    <w:abstractNumId w:val="65"/>
  </w:num>
  <w:num w:numId="39">
    <w:abstractNumId w:val="52"/>
  </w:num>
  <w:num w:numId="40">
    <w:abstractNumId w:val="30"/>
  </w:num>
  <w:num w:numId="41">
    <w:abstractNumId w:val="49"/>
  </w:num>
  <w:num w:numId="42">
    <w:abstractNumId w:val="35"/>
  </w:num>
  <w:num w:numId="43">
    <w:abstractNumId w:val="50"/>
  </w:num>
  <w:num w:numId="44">
    <w:abstractNumId w:val="22"/>
  </w:num>
  <w:num w:numId="45">
    <w:abstractNumId w:val="37"/>
  </w:num>
  <w:num w:numId="46">
    <w:abstractNumId w:val="45"/>
  </w:num>
  <w:num w:numId="47">
    <w:abstractNumId w:val="0"/>
  </w:num>
  <w:num w:numId="48">
    <w:abstractNumId w:val="1"/>
  </w:num>
  <w:num w:numId="49">
    <w:abstractNumId w:val="2"/>
  </w:num>
  <w:num w:numId="50">
    <w:abstractNumId w:val="3"/>
  </w:num>
  <w:num w:numId="51">
    <w:abstractNumId w:val="8"/>
  </w:num>
  <w:num w:numId="52">
    <w:abstractNumId w:val="4"/>
  </w:num>
  <w:num w:numId="53">
    <w:abstractNumId w:val="5"/>
  </w:num>
  <w:num w:numId="54">
    <w:abstractNumId w:val="6"/>
  </w:num>
  <w:num w:numId="55">
    <w:abstractNumId w:val="7"/>
  </w:num>
  <w:num w:numId="56">
    <w:abstractNumId w:val="9"/>
  </w:num>
  <w:num w:numId="57">
    <w:abstractNumId w:val="46"/>
  </w:num>
  <w:num w:numId="58">
    <w:abstractNumId w:val="53"/>
  </w:num>
  <w:num w:numId="59">
    <w:abstractNumId w:val="27"/>
  </w:num>
  <w:num w:numId="60">
    <w:abstractNumId w:val="16"/>
  </w:num>
  <w:num w:numId="61">
    <w:abstractNumId w:val="33"/>
  </w:num>
  <w:num w:numId="62">
    <w:abstractNumId w:val="34"/>
  </w:num>
  <w:num w:numId="63">
    <w:abstractNumId w:val="21"/>
  </w:num>
  <w:num w:numId="64">
    <w:abstractNumId w:val="57"/>
  </w:num>
  <w:num w:numId="65">
    <w:abstractNumId w:val="59"/>
  </w:num>
  <w:num w:numId="66">
    <w:abstractNumId w:val="43"/>
  </w:num>
  <w:num w:numId="67">
    <w:abstractNumId w:val="25"/>
  </w:num>
  <w:num w:numId="68">
    <w:abstractNumId w:val="10"/>
  </w:num>
  <w:numIdMacAtCleanup w:val="6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Lunde, Andrew">
    <w15:presenceInfo w15:providerId="Windows Live" w15:userId="708f6699-9b36-497a-9c26-1cdc3533991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0"/>
  <w:proofState w:spelling="clean"/>
  <w:attachedTemplate r:id="rId1"/>
  <w:linkStyles/>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09"/>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039C4"/>
    <w:rsid w:val="00000C96"/>
    <w:rsid w:val="00001AEB"/>
    <w:rsid w:val="00003E23"/>
    <w:rsid w:val="00004013"/>
    <w:rsid w:val="0000765C"/>
    <w:rsid w:val="00007903"/>
    <w:rsid w:val="000125F1"/>
    <w:rsid w:val="000226B9"/>
    <w:rsid w:val="00022845"/>
    <w:rsid w:val="00023230"/>
    <w:rsid w:val="00023576"/>
    <w:rsid w:val="00024F7B"/>
    <w:rsid w:val="00025025"/>
    <w:rsid w:val="000253E5"/>
    <w:rsid w:val="00025510"/>
    <w:rsid w:val="00025915"/>
    <w:rsid w:val="00025B99"/>
    <w:rsid w:val="00026271"/>
    <w:rsid w:val="00026DF9"/>
    <w:rsid w:val="00026E00"/>
    <w:rsid w:val="0003149C"/>
    <w:rsid w:val="000338C4"/>
    <w:rsid w:val="0003526A"/>
    <w:rsid w:val="00035E79"/>
    <w:rsid w:val="000370AB"/>
    <w:rsid w:val="00037353"/>
    <w:rsid w:val="000402D0"/>
    <w:rsid w:val="0004057C"/>
    <w:rsid w:val="00042895"/>
    <w:rsid w:val="000429BA"/>
    <w:rsid w:val="000459FB"/>
    <w:rsid w:val="0004721E"/>
    <w:rsid w:val="00050EEE"/>
    <w:rsid w:val="00051751"/>
    <w:rsid w:val="00052B00"/>
    <w:rsid w:val="00052E16"/>
    <w:rsid w:val="00054A52"/>
    <w:rsid w:val="00054D2D"/>
    <w:rsid w:val="00055BD8"/>
    <w:rsid w:val="000608D2"/>
    <w:rsid w:val="00060A5B"/>
    <w:rsid w:val="000638B0"/>
    <w:rsid w:val="000653F9"/>
    <w:rsid w:val="0007028C"/>
    <w:rsid w:val="000711C9"/>
    <w:rsid w:val="000732B0"/>
    <w:rsid w:val="00073498"/>
    <w:rsid w:val="00077525"/>
    <w:rsid w:val="0008015C"/>
    <w:rsid w:val="0008136A"/>
    <w:rsid w:val="00081CBA"/>
    <w:rsid w:val="0008618A"/>
    <w:rsid w:val="00087DC1"/>
    <w:rsid w:val="00090CD4"/>
    <w:rsid w:val="00092CB8"/>
    <w:rsid w:val="000930BB"/>
    <w:rsid w:val="00096197"/>
    <w:rsid w:val="00097B80"/>
    <w:rsid w:val="000A1974"/>
    <w:rsid w:val="000A3D39"/>
    <w:rsid w:val="000A4D62"/>
    <w:rsid w:val="000A52A6"/>
    <w:rsid w:val="000A7736"/>
    <w:rsid w:val="000B0A0C"/>
    <w:rsid w:val="000B0BAC"/>
    <w:rsid w:val="000B1B8D"/>
    <w:rsid w:val="000B5BAE"/>
    <w:rsid w:val="000B654E"/>
    <w:rsid w:val="000C0F45"/>
    <w:rsid w:val="000C19BA"/>
    <w:rsid w:val="000C6C90"/>
    <w:rsid w:val="000C7811"/>
    <w:rsid w:val="000C7B81"/>
    <w:rsid w:val="000C7F4E"/>
    <w:rsid w:val="000D03A5"/>
    <w:rsid w:val="000D0E7A"/>
    <w:rsid w:val="000D3053"/>
    <w:rsid w:val="000D4481"/>
    <w:rsid w:val="000D5319"/>
    <w:rsid w:val="000E0B82"/>
    <w:rsid w:val="000E2D4D"/>
    <w:rsid w:val="000F1454"/>
    <w:rsid w:val="000F3843"/>
    <w:rsid w:val="000F3F75"/>
    <w:rsid w:val="000F6911"/>
    <w:rsid w:val="000F7482"/>
    <w:rsid w:val="000F7544"/>
    <w:rsid w:val="00100434"/>
    <w:rsid w:val="00101F58"/>
    <w:rsid w:val="001027BB"/>
    <w:rsid w:val="00103C1D"/>
    <w:rsid w:val="001058E8"/>
    <w:rsid w:val="001059CB"/>
    <w:rsid w:val="00107C97"/>
    <w:rsid w:val="001130EA"/>
    <w:rsid w:val="0011444E"/>
    <w:rsid w:val="00117B7D"/>
    <w:rsid w:val="0012105F"/>
    <w:rsid w:val="001230A3"/>
    <w:rsid w:val="0012361E"/>
    <w:rsid w:val="001237CC"/>
    <w:rsid w:val="00124DD7"/>
    <w:rsid w:val="001303D2"/>
    <w:rsid w:val="00130BCE"/>
    <w:rsid w:val="001311D3"/>
    <w:rsid w:val="001334D8"/>
    <w:rsid w:val="00133A73"/>
    <w:rsid w:val="00134751"/>
    <w:rsid w:val="001366E8"/>
    <w:rsid w:val="00143E55"/>
    <w:rsid w:val="00144D97"/>
    <w:rsid w:val="00145D05"/>
    <w:rsid w:val="00147D8F"/>
    <w:rsid w:val="001501A4"/>
    <w:rsid w:val="00151B9D"/>
    <w:rsid w:val="001523D3"/>
    <w:rsid w:val="0015358C"/>
    <w:rsid w:val="00155FAB"/>
    <w:rsid w:val="00157235"/>
    <w:rsid w:val="00160FDF"/>
    <w:rsid w:val="00161CE6"/>
    <w:rsid w:val="00163340"/>
    <w:rsid w:val="00163F77"/>
    <w:rsid w:val="00164972"/>
    <w:rsid w:val="00165B3F"/>
    <w:rsid w:val="00165E6B"/>
    <w:rsid w:val="0016667D"/>
    <w:rsid w:val="00173F01"/>
    <w:rsid w:val="00175F9D"/>
    <w:rsid w:val="00176FE2"/>
    <w:rsid w:val="00180984"/>
    <w:rsid w:val="00181BAC"/>
    <w:rsid w:val="0018709F"/>
    <w:rsid w:val="00190883"/>
    <w:rsid w:val="00190A15"/>
    <w:rsid w:val="0019264D"/>
    <w:rsid w:val="001951CD"/>
    <w:rsid w:val="00195BAC"/>
    <w:rsid w:val="001A5751"/>
    <w:rsid w:val="001B0156"/>
    <w:rsid w:val="001B0335"/>
    <w:rsid w:val="001B1126"/>
    <w:rsid w:val="001B1945"/>
    <w:rsid w:val="001B1F04"/>
    <w:rsid w:val="001B413D"/>
    <w:rsid w:val="001B4703"/>
    <w:rsid w:val="001C076A"/>
    <w:rsid w:val="001C247D"/>
    <w:rsid w:val="001C661E"/>
    <w:rsid w:val="001C6BD5"/>
    <w:rsid w:val="001C7955"/>
    <w:rsid w:val="001C7B54"/>
    <w:rsid w:val="001D04C6"/>
    <w:rsid w:val="001D309C"/>
    <w:rsid w:val="001D330D"/>
    <w:rsid w:val="001D430E"/>
    <w:rsid w:val="001D5711"/>
    <w:rsid w:val="001E05AE"/>
    <w:rsid w:val="001E191D"/>
    <w:rsid w:val="001E2362"/>
    <w:rsid w:val="001E3EEE"/>
    <w:rsid w:val="001E611C"/>
    <w:rsid w:val="001F156A"/>
    <w:rsid w:val="001F16C6"/>
    <w:rsid w:val="001F43E0"/>
    <w:rsid w:val="001F4CAF"/>
    <w:rsid w:val="001F72A1"/>
    <w:rsid w:val="001F754C"/>
    <w:rsid w:val="00203171"/>
    <w:rsid w:val="00203A30"/>
    <w:rsid w:val="00204415"/>
    <w:rsid w:val="002048A2"/>
    <w:rsid w:val="002054CC"/>
    <w:rsid w:val="002067F3"/>
    <w:rsid w:val="00206B9A"/>
    <w:rsid w:val="00206B9D"/>
    <w:rsid w:val="00207CE4"/>
    <w:rsid w:val="00212263"/>
    <w:rsid w:val="002130D7"/>
    <w:rsid w:val="00213401"/>
    <w:rsid w:val="00216448"/>
    <w:rsid w:val="0021765B"/>
    <w:rsid w:val="00226115"/>
    <w:rsid w:val="0022628F"/>
    <w:rsid w:val="00226B55"/>
    <w:rsid w:val="00227F00"/>
    <w:rsid w:val="00230F36"/>
    <w:rsid w:val="002311CB"/>
    <w:rsid w:val="002314BF"/>
    <w:rsid w:val="00237666"/>
    <w:rsid w:val="00240CEA"/>
    <w:rsid w:val="002439D3"/>
    <w:rsid w:val="002443B4"/>
    <w:rsid w:val="002468D2"/>
    <w:rsid w:val="00250586"/>
    <w:rsid w:val="00250B12"/>
    <w:rsid w:val="00250DE5"/>
    <w:rsid w:val="00251301"/>
    <w:rsid w:val="00251B92"/>
    <w:rsid w:val="00251D4D"/>
    <w:rsid w:val="00260512"/>
    <w:rsid w:val="002606D2"/>
    <w:rsid w:val="002608B5"/>
    <w:rsid w:val="00263497"/>
    <w:rsid w:val="00263550"/>
    <w:rsid w:val="00265107"/>
    <w:rsid w:val="002667FC"/>
    <w:rsid w:val="002706DA"/>
    <w:rsid w:val="0027301C"/>
    <w:rsid w:val="00273FA2"/>
    <w:rsid w:val="00275FB9"/>
    <w:rsid w:val="00276B51"/>
    <w:rsid w:val="00283CC2"/>
    <w:rsid w:val="00290C1B"/>
    <w:rsid w:val="00291A53"/>
    <w:rsid w:val="00293AC3"/>
    <w:rsid w:val="00294244"/>
    <w:rsid w:val="00294BE6"/>
    <w:rsid w:val="0029555A"/>
    <w:rsid w:val="002A2F62"/>
    <w:rsid w:val="002A45D4"/>
    <w:rsid w:val="002A5B88"/>
    <w:rsid w:val="002B054B"/>
    <w:rsid w:val="002B2DDB"/>
    <w:rsid w:val="002B4E68"/>
    <w:rsid w:val="002B69F1"/>
    <w:rsid w:val="002C1CB0"/>
    <w:rsid w:val="002C228E"/>
    <w:rsid w:val="002C2BC8"/>
    <w:rsid w:val="002C444F"/>
    <w:rsid w:val="002C47FC"/>
    <w:rsid w:val="002C5CEF"/>
    <w:rsid w:val="002C7487"/>
    <w:rsid w:val="002D33DE"/>
    <w:rsid w:val="002D3BF7"/>
    <w:rsid w:val="002D3D63"/>
    <w:rsid w:val="002D6B73"/>
    <w:rsid w:val="002D7B58"/>
    <w:rsid w:val="002E0FB9"/>
    <w:rsid w:val="002E1D23"/>
    <w:rsid w:val="002E272B"/>
    <w:rsid w:val="002E27AC"/>
    <w:rsid w:val="002E3A1C"/>
    <w:rsid w:val="002E3A6D"/>
    <w:rsid w:val="002F1512"/>
    <w:rsid w:val="002F1974"/>
    <w:rsid w:val="002F4CC0"/>
    <w:rsid w:val="002F5124"/>
    <w:rsid w:val="002F51F7"/>
    <w:rsid w:val="002F62FA"/>
    <w:rsid w:val="002F7A17"/>
    <w:rsid w:val="00300C6E"/>
    <w:rsid w:val="0031025F"/>
    <w:rsid w:val="0031188D"/>
    <w:rsid w:val="00311A1F"/>
    <w:rsid w:val="00311F5F"/>
    <w:rsid w:val="00312BE6"/>
    <w:rsid w:val="00313945"/>
    <w:rsid w:val="003142D4"/>
    <w:rsid w:val="003171C3"/>
    <w:rsid w:val="00320B19"/>
    <w:rsid w:val="003244B6"/>
    <w:rsid w:val="0032722C"/>
    <w:rsid w:val="00327380"/>
    <w:rsid w:val="0033010D"/>
    <w:rsid w:val="00330252"/>
    <w:rsid w:val="0033093D"/>
    <w:rsid w:val="0033174E"/>
    <w:rsid w:val="00335496"/>
    <w:rsid w:val="00335D32"/>
    <w:rsid w:val="00336E2E"/>
    <w:rsid w:val="00337B50"/>
    <w:rsid w:val="003403EC"/>
    <w:rsid w:val="003407F5"/>
    <w:rsid w:val="003415C6"/>
    <w:rsid w:val="00342EF0"/>
    <w:rsid w:val="003449E9"/>
    <w:rsid w:val="00344C42"/>
    <w:rsid w:val="00345E56"/>
    <w:rsid w:val="00351FC4"/>
    <w:rsid w:val="003523E5"/>
    <w:rsid w:val="003529D7"/>
    <w:rsid w:val="003543B5"/>
    <w:rsid w:val="003545C1"/>
    <w:rsid w:val="00355DA5"/>
    <w:rsid w:val="00357EDD"/>
    <w:rsid w:val="003620CD"/>
    <w:rsid w:val="00364D6F"/>
    <w:rsid w:val="00371B78"/>
    <w:rsid w:val="00372D30"/>
    <w:rsid w:val="0037488C"/>
    <w:rsid w:val="00374C27"/>
    <w:rsid w:val="0037660A"/>
    <w:rsid w:val="003770E0"/>
    <w:rsid w:val="003803C1"/>
    <w:rsid w:val="003809B8"/>
    <w:rsid w:val="00381B8E"/>
    <w:rsid w:val="00383892"/>
    <w:rsid w:val="00386311"/>
    <w:rsid w:val="00390248"/>
    <w:rsid w:val="00390CCD"/>
    <w:rsid w:val="00393CEA"/>
    <w:rsid w:val="0039470A"/>
    <w:rsid w:val="00394F6C"/>
    <w:rsid w:val="003966CA"/>
    <w:rsid w:val="00396F02"/>
    <w:rsid w:val="00397600"/>
    <w:rsid w:val="003A0563"/>
    <w:rsid w:val="003A1612"/>
    <w:rsid w:val="003A5488"/>
    <w:rsid w:val="003A5AB5"/>
    <w:rsid w:val="003B3540"/>
    <w:rsid w:val="003B6327"/>
    <w:rsid w:val="003B725D"/>
    <w:rsid w:val="003B726A"/>
    <w:rsid w:val="003C2618"/>
    <w:rsid w:val="003C29DC"/>
    <w:rsid w:val="003C443B"/>
    <w:rsid w:val="003C5503"/>
    <w:rsid w:val="003C7D09"/>
    <w:rsid w:val="003D1893"/>
    <w:rsid w:val="003D5FE4"/>
    <w:rsid w:val="003D608E"/>
    <w:rsid w:val="003E0234"/>
    <w:rsid w:val="003E0EB7"/>
    <w:rsid w:val="003E0F72"/>
    <w:rsid w:val="003E3809"/>
    <w:rsid w:val="003E5A5E"/>
    <w:rsid w:val="003F06DF"/>
    <w:rsid w:val="003F19C5"/>
    <w:rsid w:val="003F4468"/>
    <w:rsid w:val="003F723B"/>
    <w:rsid w:val="00400AA1"/>
    <w:rsid w:val="004015E6"/>
    <w:rsid w:val="00401868"/>
    <w:rsid w:val="0040344A"/>
    <w:rsid w:val="004035A8"/>
    <w:rsid w:val="00403B6F"/>
    <w:rsid w:val="00404C5F"/>
    <w:rsid w:val="00405D24"/>
    <w:rsid w:val="00405DAA"/>
    <w:rsid w:val="0040735B"/>
    <w:rsid w:val="00411B9E"/>
    <w:rsid w:val="0041290A"/>
    <w:rsid w:val="00416767"/>
    <w:rsid w:val="00420CF3"/>
    <w:rsid w:val="00422338"/>
    <w:rsid w:val="00425AF0"/>
    <w:rsid w:val="00430C61"/>
    <w:rsid w:val="00430E08"/>
    <w:rsid w:val="0043182D"/>
    <w:rsid w:val="00432AD3"/>
    <w:rsid w:val="0044055A"/>
    <w:rsid w:val="004459D3"/>
    <w:rsid w:val="00446D0A"/>
    <w:rsid w:val="00450986"/>
    <w:rsid w:val="00451BDB"/>
    <w:rsid w:val="004526A8"/>
    <w:rsid w:val="00454432"/>
    <w:rsid w:val="00455AEC"/>
    <w:rsid w:val="00460215"/>
    <w:rsid w:val="004630D2"/>
    <w:rsid w:val="004669AC"/>
    <w:rsid w:val="00467705"/>
    <w:rsid w:val="00476609"/>
    <w:rsid w:val="00477AB9"/>
    <w:rsid w:val="004841B3"/>
    <w:rsid w:val="00486672"/>
    <w:rsid w:val="004878CC"/>
    <w:rsid w:val="0049005F"/>
    <w:rsid w:val="00495D17"/>
    <w:rsid w:val="004971BF"/>
    <w:rsid w:val="004A0B1C"/>
    <w:rsid w:val="004A204A"/>
    <w:rsid w:val="004A261D"/>
    <w:rsid w:val="004A2A12"/>
    <w:rsid w:val="004A4343"/>
    <w:rsid w:val="004A50A1"/>
    <w:rsid w:val="004A7EDA"/>
    <w:rsid w:val="004B035B"/>
    <w:rsid w:val="004B62FD"/>
    <w:rsid w:val="004C18F0"/>
    <w:rsid w:val="004C2222"/>
    <w:rsid w:val="004C39FE"/>
    <w:rsid w:val="004C59C7"/>
    <w:rsid w:val="004C5C34"/>
    <w:rsid w:val="004D0100"/>
    <w:rsid w:val="004D1BE3"/>
    <w:rsid w:val="004D457F"/>
    <w:rsid w:val="004D781D"/>
    <w:rsid w:val="004D7DC4"/>
    <w:rsid w:val="004E0ED1"/>
    <w:rsid w:val="004E1137"/>
    <w:rsid w:val="004E200D"/>
    <w:rsid w:val="004E23EB"/>
    <w:rsid w:val="004E6FF3"/>
    <w:rsid w:val="004E7F8C"/>
    <w:rsid w:val="004F0463"/>
    <w:rsid w:val="004F118E"/>
    <w:rsid w:val="004F1DFA"/>
    <w:rsid w:val="004F52E8"/>
    <w:rsid w:val="00505B53"/>
    <w:rsid w:val="00507768"/>
    <w:rsid w:val="0051153A"/>
    <w:rsid w:val="00511F99"/>
    <w:rsid w:val="00515048"/>
    <w:rsid w:val="0051565A"/>
    <w:rsid w:val="00515A22"/>
    <w:rsid w:val="00517B5B"/>
    <w:rsid w:val="005202A2"/>
    <w:rsid w:val="005214DB"/>
    <w:rsid w:val="00526496"/>
    <w:rsid w:val="00533460"/>
    <w:rsid w:val="00535A00"/>
    <w:rsid w:val="00537C1D"/>
    <w:rsid w:val="00541436"/>
    <w:rsid w:val="00543BD4"/>
    <w:rsid w:val="00543BEA"/>
    <w:rsid w:val="00543EC7"/>
    <w:rsid w:val="0054411E"/>
    <w:rsid w:val="0054530D"/>
    <w:rsid w:val="00547D2F"/>
    <w:rsid w:val="00551793"/>
    <w:rsid w:val="005524AF"/>
    <w:rsid w:val="00557C0A"/>
    <w:rsid w:val="005634FC"/>
    <w:rsid w:val="00564940"/>
    <w:rsid w:val="005663DD"/>
    <w:rsid w:val="00570233"/>
    <w:rsid w:val="00570C53"/>
    <w:rsid w:val="00571554"/>
    <w:rsid w:val="00572901"/>
    <w:rsid w:val="005738E2"/>
    <w:rsid w:val="00573BB3"/>
    <w:rsid w:val="005773ED"/>
    <w:rsid w:val="00580618"/>
    <w:rsid w:val="00584C9C"/>
    <w:rsid w:val="00586A10"/>
    <w:rsid w:val="00587440"/>
    <w:rsid w:val="00591214"/>
    <w:rsid w:val="00597CE8"/>
    <w:rsid w:val="005A03A8"/>
    <w:rsid w:val="005A1C84"/>
    <w:rsid w:val="005A36D9"/>
    <w:rsid w:val="005A504B"/>
    <w:rsid w:val="005A5A88"/>
    <w:rsid w:val="005A74AF"/>
    <w:rsid w:val="005B0DB7"/>
    <w:rsid w:val="005B165B"/>
    <w:rsid w:val="005B23DB"/>
    <w:rsid w:val="005B2BAE"/>
    <w:rsid w:val="005B31B0"/>
    <w:rsid w:val="005B5A2B"/>
    <w:rsid w:val="005B5D37"/>
    <w:rsid w:val="005C4C5E"/>
    <w:rsid w:val="005C5968"/>
    <w:rsid w:val="005C79D1"/>
    <w:rsid w:val="005D166A"/>
    <w:rsid w:val="005D20AB"/>
    <w:rsid w:val="005D2BF0"/>
    <w:rsid w:val="005D4BA4"/>
    <w:rsid w:val="005D6BDF"/>
    <w:rsid w:val="005D7028"/>
    <w:rsid w:val="005D7F2C"/>
    <w:rsid w:val="005E7A6C"/>
    <w:rsid w:val="005F0C6A"/>
    <w:rsid w:val="005F1091"/>
    <w:rsid w:val="005F268F"/>
    <w:rsid w:val="005F3B08"/>
    <w:rsid w:val="005F79DA"/>
    <w:rsid w:val="00600ECE"/>
    <w:rsid w:val="0060675C"/>
    <w:rsid w:val="006074EA"/>
    <w:rsid w:val="00607C74"/>
    <w:rsid w:val="00610EAD"/>
    <w:rsid w:val="00611E47"/>
    <w:rsid w:val="006132F2"/>
    <w:rsid w:val="00620CD0"/>
    <w:rsid w:val="0062210E"/>
    <w:rsid w:val="006225CC"/>
    <w:rsid w:val="00622E43"/>
    <w:rsid w:val="00624A0C"/>
    <w:rsid w:val="00627D9E"/>
    <w:rsid w:val="006333D8"/>
    <w:rsid w:val="00634502"/>
    <w:rsid w:val="00634A2F"/>
    <w:rsid w:val="00636942"/>
    <w:rsid w:val="00636B37"/>
    <w:rsid w:val="006419C8"/>
    <w:rsid w:val="00643EA4"/>
    <w:rsid w:val="006445E6"/>
    <w:rsid w:val="00644C5B"/>
    <w:rsid w:val="00645402"/>
    <w:rsid w:val="00645E72"/>
    <w:rsid w:val="00646CBE"/>
    <w:rsid w:val="006505A5"/>
    <w:rsid w:val="0065080D"/>
    <w:rsid w:val="00651237"/>
    <w:rsid w:val="00652CCD"/>
    <w:rsid w:val="00653684"/>
    <w:rsid w:val="00654E38"/>
    <w:rsid w:val="006551B9"/>
    <w:rsid w:val="00655574"/>
    <w:rsid w:val="006560DB"/>
    <w:rsid w:val="0066193C"/>
    <w:rsid w:val="00662F14"/>
    <w:rsid w:val="0066409F"/>
    <w:rsid w:val="0066592F"/>
    <w:rsid w:val="00666051"/>
    <w:rsid w:val="006672E8"/>
    <w:rsid w:val="00671BB2"/>
    <w:rsid w:val="006810BD"/>
    <w:rsid w:val="0068126E"/>
    <w:rsid w:val="006822C4"/>
    <w:rsid w:val="00682FD8"/>
    <w:rsid w:val="00683FCC"/>
    <w:rsid w:val="00684A34"/>
    <w:rsid w:val="00684DF5"/>
    <w:rsid w:val="006875AA"/>
    <w:rsid w:val="006905E7"/>
    <w:rsid w:val="00692B9E"/>
    <w:rsid w:val="0069348E"/>
    <w:rsid w:val="00693F59"/>
    <w:rsid w:val="00695BCB"/>
    <w:rsid w:val="006965C2"/>
    <w:rsid w:val="006A1A75"/>
    <w:rsid w:val="006A2342"/>
    <w:rsid w:val="006A27F4"/>
    <w:rsid w:val="006A5036"/>
    <w:rsid w:val="006A5067"/>
    <w:rsid w:val="006B01B4"/>
    <w:rsid w:val="006B39F4"/>
    <w:rsid w:val="006C01E0"/>
    <w:rsid w:val="006C1A68"/>
    <w:rsid w:val="006C3E60"/>
    <w:rsid w:val="006C48C8"/>
    <w:rsid w:val="006C693E"/>
    <w:rsid w:val="006C6D24"/>
    <w:rsid w:val="006C70C6"/>
    <w:rsid w:val="006D0021"/>
    <w:rsid w:val="006D06F4"/>
    <w:rsid w:val="006D0DCC"/>
    <w:rsid w:val="006D2E35"/>
    <w:rsid w:val="006D3252"/>
    <w:rsid w:val="006D361E"/>
    <w:rsid w:val="006D3B1E"/>
    <w:rsid w:val="006D5125"/>
    <w:rsid w:val="006D5F67"/>
    <w:rsid w:val="006E1977"/>
    <w:rsid w:val="006E640D"/>
    <w:rsid w:val="006E7439"/>
    <w:rsid w:val="006F04C1"/>
    <w:rsid w:val="006F730C"/>
    <w:rsid w:val="006F7AF8"/>
    <w:rsid w:val="00702A31"/>
    <w:rsid w:val="00706491"/>
    <w:rsid w:val="00716E21"/>
    <w:rsid w:val="007204AC"/>
    <w:rsid w:val="00720DC8"/>
    <w:rsid w:val="007232F3"/>
    <w:rsid w:val="00725189"/>
    <w:rsid w:val="00726938"/>
    <w:rsid w:val="00726FC1"/>
    <w:rsid w:val="00734F36"/>
    <w:rsid w:val="00734FD7"/>
    <w:rsid w:val="00735C4D"/>
    <w:rsid w:val="00741136"/>
    <w:rsid w:val="00742207"/>
    <w:rsid w:val="00744163"/>
    <w:rsid w:val="00744B98"/>
    <w:rsid w:val="007453D9"/>
    <w:rsid w:val="00746A4D"/>
    <w:rsid w:val="0075054F"/>
    <w:rsid w:val="00753170"/>
    <w:rsid w:val="00756366"/>
    <w:rsid w:val="007605B7"/>
    <w:rsid w:val="00762F22"/>
    <w:rsid w:val="0076305D"/>
    <w:rsid w:val="0076541B"/>
    <w:rsid w:val="007656A0"/>
    <w:rsid w:val="00767ABF"/>
    <w:rsid w:val="00770556"/>
    <w:rsid w:val="00773B3F"/>
    <w:rsid w:val="00773C01"/>
    <w:rsid w:val="007747C8"/>
    <w:rsid w:val="00777D94"/>
    <w:rsid w:val="00780B44"/>
    <w:rsid w:val="00780EC2"/>
    <w:rsid w:val="00782D76"/>
    <w:rsid w:val="007851BF"/>
    <w:rsid w:val="00786102"/>
    <w:rsid w:val="0079295D"/>
    <w:rsid w:val="00793745"/>
    <w:rsid w:val="00793DF1"/>
    <w:rsid w:val="0079446D"/>
    <w:rsid w:val="0079450D"/>
    <w:rsid w:val="00794C05"/>
    <w:rsid w:val="00797310"/>
    <w:rsid w:val="0079736F"/>
    <w:rsid w:val="00797787"/>
    <w:rsid w:val="007A18E4"/>
    <w:rsid w:val="007A42B2"/>
    <w:rsid w:val="007A4CEC"/>
    <w:rsid w:val="007B0237"/>
    <w:rsid w:val="007B04A8"/>
    <w:rsid w:val="007B0C1B"/>
    <w:rsid w:val="007B33FC"/>
    <w:rsid w:val="007B36A3"/>
    <w:rsid w:val="007B59B2"/>
    <w:rsid w:val="007B5A91"/>
    <w:rsid w:val="007B711A"/>
    <w:rsid w:val="007C222B"/>
    <w:rsid w:val="007C3415"/>
    <w:rsid w:val="007D3948"/>
    <w:rsid w:val="007D645F"/>
    <w:rsid w:val="007E17F8"/>
    <w:rsid w:val="007E1D04"/>
    <w:rsid w:val="007E36B3"/>
    <w:rsid w:val="007E3862"/>
    <w:rsid w:val="007E7A64"/>
    <w:rsid w:val="007F1B12"/>
    <w:rsid w:val="007F3CBF"/>
    <w:rsid w:val="007F3E6B"/>
    <w:rsid w:val="007F5008"/>
    <w:rsid w:val="00800178"/>
    <w:rsid w:val="00800D33"/>
    <w:rsid w:val="008014A2"/>
    <w:rsid w:val="008017AB"/>
    <w:rsid w:val="00802D08"/>
    <w:rsid w:val="00803823"/>
    <w:rsid w:val="00810C21"/>
    <w:rsid w:val="00811BE0"/>
    <w:rsid w:val="00813160"/>
    <w:rsid w:val="00814DA7"/>
    <w:rsid w:val="00815514"/>
    <w:rsid w:val="00815610"/>
    <w:rsid w:val="00823312"/>
    <w:rsid w:val="00824900"/>
    <w:rsid w:val="00825032"/>
    <w:rsid w:val="00825BD7"/>
    <w:rsid w:val="00825D01"/>
    <w:rsid w:val="00826BDB"/>
    <w:rsid w:val="00830441"/>
    <w:rsid w:val="00831BE2"/>
    <w:rsid w:val="0083346F"/>
    <w:rsid w:val="00833DF4"/>
    <w:rsid w:val="00833EDA"/>
    <w:rsid w:val="00841064"/>
    <w:rsid w:val="00842004"/>
    <w:rsid w:val="008425F8"/>
    <w:rsid w:val="00842B3A"/>
    <w:rsid w:val="008453AD"/>
    <w:rsid w:val="00845837"/>
    <w:rsid w:val="008501DC"/>
    <w:rsid w:val="0085068F"/>
    <w:rsid w:val="00850F0C"/>
    <w:rsid w:val="00852B8C"/>
    <w:rsid w:val="0085396E"/>
    <w:rsid w:val="00855603"/>
    <w:rsid w:val="008556DB"/>
    <w:rsid w:val="008576EC"/>
    <w:rsid w:val="00860BF6"/>
    <w:rsid w:val="00860F3D"/>
    <w:rsid w:val="00861F21"/>
    <w:rsid w:val="00862DCE"/>
    <w:rsid w:val="0086572C"/>
    <w:rsid w:val="00867DA6"/>
    <w:rsid w:val="00870817"/>
    <w:rsid w:val="00871FFC"/>
    <w:rsid w:val="00874D77"/>
    <w:rsid w:val="008773A3"/>
    <w:rsid w:val="008811B2"/>
    <w:rsid w:val="008828B5"/>
    <w:rsid w:val="00883693"/>
    <w:rsid w:val="0088527C"/>
    <w:rsid w:val="00887019"/>
    <w:rsid w:val="008878FC"/>
    <w:rsid w:val="00887CA7"/>
    <w:rsid w:val="00887D89"/>
    <w:rsid w:val="00887DAA"/>
    <w:rsid w:val="008934A7"/>
    <w:rsid w:val="00896075"/>
    <w:rsid w:val="008A0C5E"/>
    <w:rsid w:val="008A34B6"/>
    <w:rsid w:val="008A35DE"/>
    <w:rsid w:val="008A78D8"/>
    <w:rsid w:val="008A7B95"/>
    <w:rsid w:val="008B18B9"/>
    <w:rsid w:val="008B1F42"/>
    <w:rsid w:val="008B3830"/>
    <w:rsid w:val="008B483A"/>
    <w:rsid w:val="008B5AAD"/>
    <w:rsid w:val="008B5B12"/>
    <w:rsid w:val="008B60CF"/>
    <w:rsid w:val="008B62A3"/>
    <w:rsid w:val="008C066B"/>
    <w:rsid w:val="008C1588"/>
    <w:rsid w:val="008C1993"/>
    <w:rsid w:val="008C255D"/>
    <w:rsid w:val="008C2CD9"/>
    <w:rsid w:val="008C2F08"/>
    <w:rsid w:val="008C31A2"/>
    <w:rsid w:val="008C5EA9"/>
    <w:rsid w:val="008C6B7F"/>
    <w:rsid w:val="008C709B"/>
    <w:rsid w:val="008C7B9C"/>
    <w:rsid w:val="008D0385"/>
    <w:rsid w:val="008D1ADC"/>
    <w:rsid w:val="008D333B"/>
    <w:rsid w:val="008D694C"/>
    <w:rsid w:val="008D6D0A"/>
    <w:rsid w:val="008D7F0D"/>
    <w:rsid w:val="008E0DC3"/>
    <w:rsid w:val="008E15C1"/>
    <w:rsid w:val="008E26EE"/>
    <w:rsid w:val="008E2847"/>
    <w:rsid w:val="008E414D"/>
    <w:rsid w:val="008F320F"/>
    <w:rsid w:val="008F3DBF"/>
    <w:rsid w:val="009056DB"/>
    <w:rsid w:val="00905937"/>
    <w:rsid w:val="00905FC4"/>
    <w:rsid w:val="00906982"/>
    <w:rsid w:val="009122BF"/>
    <w:rsid w:val="00912C40"/>
    <w:rsid w:val="00912D6C"/>
    <w:rsid w:val="0091355C"/>
    <w:rsid w:val="00916538"/>
    <w:rsid w:val="00920E69"/>
    <w:rsid w:val="0092187A"/>
    <w:rsid w:val="00922D43"/>
    <w:rsid w:val="00924359"/>
    <w:rsid w:val="00926552"/>
    <w:rsid w:val="009339B1"/>
    <w:rsid w:val="00933D27"/>
    <w:rsid w:val="00935EE2"/>
    <w:rsid w:val="0093783F"/>
    <w:rsid w:val="0094128A"/>
    <w:rsid w:val="00943AEA"/>
    <w:rsid w:val="00945442"/>
    <w:rsid w:val="009529CA"/>
    <w:rsid w:val="0095472E"/>
    <w:rsid w:val="00955833"/>
    <w:rsid w:val="00965BB8"/>
    <w:rsid w:val="00972B24"/>
    <w:rsid w:val="00972CA0"/>
    <w:rsid w:val="00976ADA"/>
    <w:rsid w:val="00980CC5"/>
    <w:rsid w:val="00980EA5"/>
    <w:rsid w:val="00982C7A"/>
    <w:rsid w:val="009833EF"/>
    <w:rsid w:val="0098414C"/>
    <w:rsid w:val="0098474D"/>
    <w:rsid w:val="0098568F"/>
    <w:rsid w:val="00985D16"/>
    <w:rsid w:val="009907DC"/>
    <w:rsid w:val="009924F9"/>
    <w:rsid w:val="00995AF6"/>
    <w:rsid w:val="009973FC"/>
    <w:rsid w:val="009979CC"/>
    <w:rsid w:val="009A2240"/>
    <w:rsid w:val="009A27B9"/>
    <w:rsid w:val="009A4D11"/>
    <w:rsid w:val="009A4D15"/>
    <w:rsid w:val="009A60DB"/>
    <w:rsid w:val="009A70AC"/>
    <w:rsid w:val="009B3671"/>
    <w:rsid w:val="009B55F5"/>
    <w:rsid w:val="009B7D57"/>
    <w:rsid w:val="009D0539"/>
    <w:rsid w:val="009D1E4E"/>
    <w:rsid w:val="009D260D"/>
    <w:rsid w:val="009D4B51"/>
    <w:rsid w:val="009D6F73"/>
    <w:rsid w:val="009E0042"/>
    <w:rsid w:val="009E0306"/>
    <w:rsid w:val="009E0CAE"/>
    <w:rsid w:val="009E1504"/>
    <w:rsid w:val="009E2125"/>
    <w:rsid w:val="009E2924"/>
    <w:rsid w:val="009E309C"/>
    <w:rsid w:val="009E37AE"/>
    <w:rsid w:val="009E450D"/>
    <w:rsid w:val="009E492C"/>
    <w:rsid w:val="009E49BB"/>
    <w:rsid w:val="009E5502"/>
    <w:rsid w:val="009E5B17"/>
    <w:rsid w:val="009F086B"/>
    <w:rsid w:val="009F3DD3"/>
    <w:rsid w:val="009F4A39"/>
    <w:rsid w:val="009F5500"/>
    <w:rsid w:val="009F7C98"/>
    <w:rsid w:val="00A014BD"/>
    <w:rsid w:val="00A03C2D"/>
    <w:rsid w:val="00A046D5"/>
    <w:rsid w:val="00A07D69"/>
    <w:rsid w:val="00A125EA"/>
    <w:rsid w:val="00A12D56"/>
    <w:rsid w:val="00A13C30"/>
    <w:rsid w:val="00A1510D"/>
    <w:rsid w:val="00A15BD4"/>
    <w:rsid w:val="00A1639F"/>
    <w:rsid w:val="00A23260"/>
    <w:rsid w:val="00A234CB"/>
    <w:rsid w:val="00A268F6"/>
    <w:rsid w:val="00A340F4"/>
    <w:rsid w:val="00A359D9"/>
    <w:rsid w:val="00A3614C"/>
    <w:rsid w:val="00A36709"/>
    <w:rsid w:val="00A36999"/>
    <w:rsid w:val="00A4186C"/>
    <w:rsid w:val="00A41C63"/>
    <w:rsid w:val="00A433F0"/>
    <w:rsid w:val="00A43864"/>
    <w:rsid w:val="00A50DE1"/>
    <w:rsid w:val="00A51676"/>
    <w:rsid w:val="00A527E1"/>
    <w:rsid w:val="00A52AEE"/>
    <w:rsid w:val="00A5532A"/>
    <w:rsid w:val="00A56D05"/>
    <w:rsid w:val="00A61066"/>
    <w:rsid w:val="00A61D97"/>
    <w:rsid w:val="00A64AE1"/>
    <w:rsid w:val="00A709BC"/>
    <w:rsid w:val="00A7249A"/>
    <w:rsid w:val="00A73916"/>
    <w:rsid w:val="00A77CF3"/>
    <w:rsid w:val="00A80EDD"/>
    <w:rsid w:val="00A815C6"/>
    <w:rsid w:val="00A82C95"/>
    <w:rsid w:val="00A859D5"/>
    <w:rsid w:val="00A868DE"/>
    <w:rsid w:val="00A86EE2"/>
    <w:rsid w:val="00A923A4"/>
    <w:rsid w:val="00A935F0"/>
    <w:rsid w:val="00A96738"/>
    <w:rsid w:val="00AB2128"/>
    <w:rsid w:val="00AB4E28"/>
    <w:rsid w:val="00AB587D"/>
    <w:rsid w:val="00AB7D45"/>
    <w:rsid w:val="00AC3DAD"/>
    <w:rsid w:val="00AC6160"/>
    <w:rsid w:val="00AC6C0D"/>
    <w:rsid w:val="00AC7285"/>
    <w:rsid w:val="00AD0061"/>
    <w:rsid w:val="00AD6D42"/>
    <w:rsid w:val="00AD7043"/>
    <w:rsid w:val="00AD721F"/>
    <w:rsid w:val="00AD728F"/>
    <w:rsid w:val="00AE01A7"/>
    <w:rsid w:val="00AE0F8A"/>
    <w:rsid w:val="00AE1BFE"/>
    <w:rsid w:val="00AE1F57"/>
    <w:rsid w:val="00AE3D49"/>
    <w:rsid w:val="00AE3FD6"/>
    <w:rsid w:val="00AE46AD"/>
    <w:rsid w:val="00AE6E68"/>
    <w:rsid w:val="00AF0841"/>
    <w:rsid w:val="00AF2575"/>
    <w:rsid w:val="00B0457F"/>
    <w:rsid w:val="00B07317"/>
    <w:rsid w:val="00B07B7D"/>
    <w:rsid w:val="00B1009D"/>
    <w:rsid w:val="00B108E4"/>
    <w:rsid w:val="00B11A0F"/>
    <w:rsid w:val="00B12D48"/>
    <w:rsid w:val="00B15CCE"/>
    <w:rsid w:val="00B16421"/>
    <w:rsid w:val="00B16F7C"/>
    <w:rsid w:val="00B1792F"/>
    <w:rsid w:val="00B2163F"/>
    <w:rsid w:val="00B23E33"/>
    <w:rsid w:val="00B23F03"/>
    <w:rsid w:val="00B25345"/>
    <w:rsid w:val="00B30B69"/>
    <w:rsid w:val="00B319A7"/>
    <w:rsid w:val="00B32B5C"/>
    <w:rsid w:val="00B331EE"/>
    <w:rsid w:val="00B349E8"/>
    <w:rsid w:val="00B35373"/>
    <w:rsid w:val="00B35D26"/>
    <w:rsid w:val="00B36157"/>
    <w:rsid w:val="00B3723D"/>
    <w:rsid w:val="00B37FB7"/>
    <w:rsid w:val="00B4099D"/>
    <w:rsid w:val="00B410CA"/>
    <w:rsid w:val="00B415C9"/>
    <w:rsid w:val="00B418DA"/>
    <w:rsid w:val="00B462BA"/>
    <w:rsid w:val="00B47E35"/>
    <w:rsid w:val="00B52831"/>
    <w:rsid w:val="00B53E3E"/>
    <w:rsid w:val="00B5790C"/>
    <w:rsid w:val="00B61C52"/>
    <w:rsid w:val="00B65992"/>
    <w:rsid w:val="00B7160D"/>
    <w:rsid w:val="00B72E33"/>
    <w:rsid w:val="00B73403"/>
    <w:rsid w:val="00B746A5"/>
    <w:rsid w:val="00B75D03"/>
    <w:rsid w:val="00B7723A"/>
    <w:rsid w:val="00B81A61"/>
    <w:rsid w:val="00B858D6"/>
    <w:rsid w:val="00B876B9"/>
    <w:rsid w:val="00B90B30"/>
    <w:rsid w:val="00B91280"/>
    <w:rsid w:val="00B92674"/>
    <w:rsid w:val="00B94B9B"/>
    <w:rsid w:val="00B9584C"/>
    <w:rsid w:val="00B9769B"/>
    <w:rsid w:val="00BA37CC"/>
    <w:rsid w:val="00BA6AA2"/>
    <w:rsid w:val="00BB2586"/>
    <w:rsid w:val="00BB4F09"/>
    <w:rsid w:val="00BB5298"/>
    <w:rsid w:val="00BB5A2B"/>
    <w:rsid w:val="00BB5F81"/>
    <w:rsid w:val="00BB737B"/>
    <w:rsid w:val="00BC2AA7"/>
    <w:rsid w:val="00BC359D"/>
    <w:rsid w:val="00BC3FB9"/>
    <w:rsid w:val="00BC4B9B"/>
    <w:rsid w:val="00BC66AC"/>
    <w:rsid w:val="00BC6D48"/>
    <w:rsid w:val="00BC7051"/>
    <w:rsid w:val="00BC7281"/>
    <w:rsid w:val="00BC760E"/>
    <w:rsid w:val="00BD0E54"/>
    <w:rsid w:val="00BD1B7E"/>
    <w:rsid w:val="00BD253E"/>
    <w:rsid w:val="00BD58EA"/>
    <w:rsid w:val="00BE32F1"/>
    <w:rsid w:val="00BE3A4E"/>
    <w:rsid w:val="00BE5BE0"/>
    <w:rsid w:val="00BE6098"/>
    <w:rsid w:val="00BE6EB5"/>
    <w:rsid w:val="00BF1578"/>
    <w:rsid w:val="00BF24F6"/>
    <w:rsid w:val="00BF6947"/>
    <w:rsid w:val="00BF7FBA"/>
    <w:rsid w:val="00C004A0"/>
    <w:rsid w:val="00C0232E"/>
    <w:rsid w:val="00C02F2C"/>
    <w:rsid w:val="00C0501A"/>
    <w:rsid w:val="00C05918"/>
    <w:rsid w:val="00C06873"/>
    <w:rsid w:val="00C071C9"/>
    <w:rsid w:val="00C100FB"/>
    <w:rsid w:val="00C1278B"/>
    <w:rsid w:val="00C13B95"/>
    <w:rsid w:val="00C14E95"/>
    <w:rsid w:val="00C1585D"/>
    <w:rsid w:val="00C162D3"/>
    <w:rsid w:val="00C16A10"/>
    <w:rsid w:val="00C2228B"/>
    <w:rsid w:val="00C2587B"/>
    <w:rsid w:val="00C27E9D"/>
    <w:rsid w:val="00C30154"/>
    <w:rsid w:val="00C3082A"/>
    <w:rsid w:val="00C33D17"/>
    <w:rsid w:val="00C35896"/>
    <w:rsid w:val="00C37C31"/>
    <w:rsid w:val="00C41041"/>
    <w:rsid w:val="00C41176"/>
    <w:rsid w:val="00C4581A"/>
    <w:rsid w:val="00C50216"/>
    <w:rsid w:val="00C50755"/>
    <w:rsid w:val="00C50FE2"/>
    <w:rsid w:val="00C52FDA"/>
    <w:rsid w:val="00C556A4"/>
    <w:rsid w:val="00C5657D"/>
    <w:rsid w:val="00C6010F"/>
    <w:rsid w:val="00C62330"/>
    <w:rsid w:val="00C628E8"/>
    <w:rsid w:val="00C62EDC"/>
    <w:rsid w:val="00C6411C"/>
    <w:rsid w:val="00C66363"/>
    <w:rsid w:val="00C70E9C"/>
    <w:rsid w:val="00C72D79"/>
    <w:rsid w:val="00C72FB4"/>
    <w:rsid w:val="00C73578"/>
    <w:rsid w:val="00C75872"/>
    <w:rsid w:val="00C76972"/>
    <w:rsid w:val="00C76E03"/>
    <w:rsid w:val="00C77EB4"/>
    <w:rsid w:val="00C82BF2"/>
    <w:rsid w:val="00C833CE"/>
    <w:rsid w:val="00C83489"/>
    <w:rsid w:val="00C86682"/>
    <w:rsid w:val="00C866ED"/>
    <w:rsid w:val="00C87E47"/>
    <w:rsid w:val="00C94D29"/>
    <w:rsid w:val="00C954B4"/>
    <w:rsid w:val="00C96E3F"/>
    <w:rsid w:val="00C97BAF"/>
    <w:rsid w:val="00CA0147"/>
    <w:rsid w:val="00CB2AF4"/>
    <w:rsid w:val="00CB419A"/>
    <w:rsid w:val="00CB68FC"/>
    <w:rsid w:val="00CB736F"/>
    <w:rsid w:val="00CC1E4C"/>
    <w:rsid w:val="00CC388E"/>
    <w:rsid w:val="00CD4A04"/>
    <w:rsid w:val="00CD588D"/>
    <w:rsid w:val="00CD5B5D"/>
    <w:rsid w:val="00CD6EEF"/>
    <w:rsid w:val="00CD7229"/>
    <w:rsid w:val="00CE5646"/>
    <w:rsid w:val="00CE7408"/>
    <w:rsid w:val="00CE7F41"/>
    <w:rsid w:val="00CF0FBD"/>
    <w:rsid w:val="00CF15F6"/>
    <w:rsid w:val="00CF1C3E"/>
    <w:rsid w:val="00CF38D8"/>
    <w:rsid w:val="00CF395C"/>
    <w:rsid w:val="00CF49EB"/>
    <w:rsid w:val="00CF5DA1"/>
    <w:rsid w:val="00CF64EF"/>
    <w:rsid w:val="00D010F4"/>
    <w:rsid w:val="00D028E8"/>
    <w:rsid w:val="00D03862"/>
    <w:rsid w:val="00D0539E"/>
    <w:rsid w:val="00D10985"/>
    <w:rsid w:val="00D10DBB"/>
    <w:rsid w:val="00D11223"/>
    <w:rsid w:val="00D14598"/>
    <w:rsid w:val="00D20A72"/>
    <w:rsid w:val="00D2195C"/>
    <w:rsid w:val="00D25249"/>
    <w:rsid w:val="00D27F4F"/>
    <w:rsid w:val="00D3475F"/>
    <w:rsid w:val="00D34904"/>
    <w:rsid w:val="00D37A45"/>
    <w:rsid w:val="00D4114B"/>
    <w:rsid w:val="00D41FA8"/>
    <w:rsid w:val="00D44AE8"/>
    <w:rsid w:val="00D4684B"/>
    <w:rsid w:val="00D46870"/>
    <w:rsid w:val="00D479F6"/>
    <w:rsid w:val="00D52563"/>
    <w:rsid w:val="00D52626"/>
    <w:rsid w:val="00D5309F"/>
    <w:rsid w:val="00D549B1"/>
    <w:rsid w:val="00D54A80"/>
    <w:rsid w:val="00D54F17"/>
    <w:rsid w:val="00D5675A"/>
    <w:rsid w:val="00D56789"/>
    <w:rsid w:val="00D605B7"/>
    <w:rsid w:val="00D60A7C"/>
    <w:rsid w:val="00D60DBF"/>
    <w:rsid w:val="00D62CA7"/>
    <w:rsid w:val="00D62EF0"/>
    <w:rsid w:val="00D63DA7"/>
    <w:rsid w:val="00D641BB"/>
    <w:rsid w:val="00D646D3"/>
    <w:rsid w:val="00D64961"/>
    <w:rsid w:val="00D653C6"/>
    <w:rsid w:val="00D66CB9"/>
    <w:rsid w:val="00D67A99"/>
    <w:rsid w:val="00D70C4A"/>
    <w:rsid w:val="00D70E4A"/>
    <w:rsid w:val="00D71AE0"/>
    <w:rsid w:val="00D71C86"/>
    <w:rsid w:val="00D71D69"/>
    <w:rsid w:val="00D73C2C"/>
    <w:rsid w:val="00D73EEC"/>
    <w:rsid w:val="00D77C7E"/>
    <w:rsid w:val="00D845EE"/>
    <w:rsid w:val="00D90B87"/>
    <w:rsid w:val="00D95B27"/>
    <w:rsid w:val="00D965E3"/>
    <w:rsid w:val="00D971D8"/>
    <w:rsid w:val="00DA6F43"/>
    <w:rsid w:val="00DB2B26"/>
    <w:rsid w:val="00DB381D"/>
    <w:rsid w:val="00DB4798"/>
    <w:rsid w:val="00DB68CF"/>
    <w:rsid w:val="00DC21DF"/>
    <w:rsid w:val="00DC3EF8"/>
    <w:rsid w:val="00DC4B07"/>
    <w:rsid w:val="00DC4FC4"/>
    <w:rsid w:val="00DC55FF"/>
    <w:rsid w:val="00DD1221"/>
    <w:rsid w:val="00DD135F"/>
    <w:rsid w:val="00DD18A3"/>
    <w:rsid w:val="00DD190B"/>
    <w:rsid w:val="00DD2BC6"/>
    <w:rsid w:val="00DD39E9"/>
    <w:rsid w:val="00DD6A68"/>
    <w:rsid w:val="00DE0B97"/>
    <w:rsid w:val="00DE2761"/>
    <w:rsid w:val="00DF1500"/>
    <w:rsid w:val="00DF2CB8"/>
    <w:rsid w:val="00E00400"/>
    <w:rsid w:val="00E01061"/>
    <w:rsid w:val="00E04037"/>
    <w:rsid w:val="00E0405E"/>
    <w:rsid w:val="00E05703"/>
    <w:rsid w:val="00E060F8"/>
    <w:rsid w:val="00E07EAC"/>
    <w:rsid w:val="00E12948"/>
    <w:rsid w:val="00E131C8"/>
    <w:rsid w:val="00E141B9"/>
    <w:rsid w:val="00E21166"/>
    <w:rsid w:val="00E2332B"/>
    <w:rsid w:val="00E23769"/>
    <w:rsid w:val="00E24551"/>
    <w:rsid w:val="00E26348"/>
    <w:rsid w:val="00E30DD8"/>
    <w:rsid w:val="00E31E40"/>
    <w:rsid w:val="00E31F27"/>
    <w:rsid w:val="00E327E9"/>
    <w:rsid w:val="00E3561E"/>
    <w:rsid w:val="00E36A4F"/>
    <w:rsid w:val="00E40901"/>
    <w:rsid w:val="00E41E86"/>
    <w:rsid w:val="00E42ED8"/>
    <w:rsid w:val="00E448C9"/>
    <w:rsid w:val="00E45E67"/>
    <w:rsid w:val="00E50D72"/>
    <w:rsid w:val="00E50D9F"/>
    <w:rsid w:val="00E50F3C"/>
    <w:rsid w:val="00E52CD5"/>
    <w:rsid w:val="00E535AD"/>
    <w:rsid w:val="00E57E53"/>
    <w:rsid w:val="00E6199D"/>
    <w:rsid w:val="00E635C1"/>
    <w:rsid w:val="00E63D7B"/>
    <w:rsid w:val="00E64C60"/>
    <w:rsid w:val="00E65147"/>
    <w:rsid w:val="00E6667E"/>
    <w:rsid w:val="00E67169"/>
    <w:rsid w:val="00E67237"/>
    <w:rsid w:val="00E67FD9"/>
    <w:rsid w:val="00E7160C"/>
    <w:rsid w:val="00E7184E"/>
    <w:rsid w:val="00E71C4E"/>
    <w:rsid w:val="00E72C24"/>
    <w:rsid w:val="00E74A40"/>
    <w:rsid w:val="00E74AE5"/>
    <w:rsid w:val="00E83F57"/>
    <w:rsid w:val="00E8678E"/>
    <w:rsid w:val="00E9269A"/>
    <w:rsid w:val="00E932E2"/>
    <w:rsid w:val="00E95148"/>
    <w:rsid w:val="00E95D17"/>
    <w:rsid w:val="00E961DC"/>
    <w:rsid w:val="00E9654E"/>
    <w:rsid w:val="00EA3359"/>
    <w:rsid w:val="00EA5EE9"/>
    <w:rsid w:val="00EA5F2A"/>
    <w:rsid w:val="00EB126F"/>
    <w:rsid w:val="00EB1498"/>
    <w:rsid w:val="00EB17B6"/>
    <w:rsid w:val="00EB48F2"/>
    <w:rsid w:val="00EB6A3E"/>
    <w:rsid w:val="00EC1714"/>
    <w:rsid w:val="00EC24B1"/>
    <w:rsid w:val="00ED011B"/>
    <w:rsid w:val="00ED16F1"/>
    <w:rsid w:val="00ED1731"/>
    <w:rsid w:val="00ED2470"/>
    <w:rsid w:val="00ED6227"/>
    <w:rsid w:val="00EE0A41"/>
    <w:rsid w:val="00EE3EDE"/>
    <w:rsid w:val="00EE54A6"/>
    <w:rsid w:val="00EE690E"/>
    <w:rsid w:val="00EF04D0"/>
    <w:rsid w:val="00EF1E31"/>
    <w:rsid w:val="00EF2682"/>
    <w:rsid w:val="00EF42BD"/>
    <w:rsid w:val="00EF4E1D"/>
    <w:rsid w:val="00EF58D8"/>
    <w:rsid w:val="00EF7937"/>
    <w:rsid w:val="00F02054"/>
    <w:rsid w:val="00F033DE"/>
    <w:rsid w:val="00F039C4"/>
    <w:rsid w:val="00F04376"/>
    <w:rsid w:val="00F043D6"/>
    <w:rsid w:val="00F048FA"/>
    <w:rsid w:val="00F057DB"/>
    <w:rsid w:val="00F122E5"/>
    <w:rsid w:val="00F16152"/>
    <w:rsid w:val="00F20A3A"/>
    <w:rsid w:val="00F230FF"/>
    <w:rsid w:val="00F245A4"/>
    <w:rsid w:val="00F25DEC"/>
    <w:rsid w:val="00F266F9"/>
    <w:rsid w:val="00F2721A"/>
    <w:rsid w:val="00F273BB"/>
    <w:rsid w:val="00F31316"/>
    <w:rsid w:val="00F32E63"/>
    <w:rsid w:val="00F36C4B"/>
    <w:rsid w:val="00F42D26"/>
    <w:rsid w:val="00F500FC"/>
    <w:rsid w:val="00F51AC2"/>
    <w:rsid w:val="00F51F79"/>
    <w:rsid w:val="00F5228E"/>
    <w:rsid w:val="00F52A0B"/>
    <w:rsid w:val="00F546F6"/>
    <w:rsid w:val="00F54A7F"/>
    <w:rsid w:val="00F55A6D"/>
    <w:rsid w:val="00F57452"/>
    <w:rsid w:val="00F5767F"/>
    <w:rsid w:val="00F62A7A"/>
    <w:rsid w:val="00F64459"/>
    <w:rsid w:val="00F650C8"/>
    <w:rsid w:val="00F656B8"/>
    <w:rsid w:val="00F65E7C"/>
    <w:rsid w:val="00F6738D"/>
    <w:rsid w:val="00F67635"/>
    <w:rsid w:val="00F70B53"/>
    <w:rsid w:val="00F72B4A"/>
    <w:rsid w:val="00F73130"/>
    <w:rsid w:val="00F74053"/>
    <w:rsid w:val="00F754B7"/>
    <w:rsid w:val="00F75DF6"/>
    <w:rsid w:val="00F77FA4"/>
    <w:rsid w:val="00F8330A"/>
    <w:rsid w:val="00F83901"/>
    <w:rsid w:val="00F8392A"/>
    <w:rsid w:val="00F83E98"/>
    <w:rsid w:val="00F8433A"/>
    <w:rsid w:val="00F84BD9"/>
    <w:rsid w:val="00F86B63"/>
    <w:rsid w:val="00F90DFA"/>
    <w:rsid w:val="00F910DD"/>
    <w:rsid w:val="00F93152"/>
    <w:rsid w:val="00F93B32"/>
    <w:rsid w:val="00F93D04"/>
    <w:rsid w:val="00F94F15"/>
    <w:rsid w:val="00F960E1"/>
    <w:rsid w:val="00F9657D"/>
    <w:rsid w:val="00F976F3"/>
    <w:rsid w:val="00FA0A09"/>
    <w:rsid w:val="00FA0EBD"/>
    <w:rsid w:val="00FA23C1"/>
    <w:rsid w:val="00FA41CF"/>
    <w:rsid w:val="00FA48E1"/>
    <w:rsid w:val="00FA4FAD"/>
    <w:rsid w:val="00FB1404"/>
    <w:rsid w:val="00FB3AF6"/>
    <w:rsid w:val="00FB3F31"/>
    <w:rsid w:val="00FC0990"/>
    <w:rsid w:val="00FC6625"/>
    <w:rsid w:val="00FC6C00"/>
    <w:rsid w:val="00FD35DE"/>
    <w:rsid w:val="00FD4A3D"/>
    <w:rsid w:val="00FD522F"/>
    <w:rsid w:val="00FD641B"/>
    <w:rsid w:val="00FE12D1"/>
    <w:rsid w:val="00FE137D"/>
    <w:rsid w:val="00FE213D"/>
    <w:rsid w:val="00FE3836"/>
    <w:rsid w:val="00FF3ABD"/>
    <w:rsid w:val="00FF41A7"/>
    <w:rsid w:val="00FF5D9D"/>
    <w:rsid w:val="00FF744E"/>
    <w:rsid w:val="1C52E855"/>
  </w:rsids>
  <m:mathPr>
    <m:mathFont m:val="Cambria Math"/>
    <m:brkBin m:val="before"/>
    <m:brkBinSub m:val="--"/>
    <m:smallFrac m:val="0"/>
    <m:dispDef/>
    <m:lMargin m:val="0"/>
    <m:rMargin m:val="0"/>
    <m:defJc m:val="centerGroup"/>
    <m:wrapIndent m:val="1440"/>
    <m:intLim m:val="subSup"/>
    <m:naryLim m:val="undOvr"/>
  </m:mathPr>
  <w:themeFontLang w:val="de-DE"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0C526B3A"/>
  <w15:docId w15:val="{35BB8567-CF30-4E7A-8962-34C6CF0560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Times New Roman"/>
        <w:lang w:val="de-DE" w:eastAsia="de-DE"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5634FC"/>
    <w:rPr>
      <w:rFonts w:ascii="Times New Roman" w:eastAsia="Times New Roman" w:hAnsi="Times New Roman"/>
      <w:sz w:val="24"/>
      <w:szCs w:val="24"/>
      <w:lang w:val="en-US" w:eastAsia="en-US"/>
    </w:rPr>
  </w:style>
  <w:style w:type="paragraph" w:styleId="Heading1">
    <w:name w:val="heading 1"/>
    <w:basedOn w:val="Normal"/>
    <w:next w:val="Normal"/>
    <w:link w:val="Heading1Char"/>
    <w:uiPriority w:val="9"/>
    <w:qFormat/>
    <w:rsid w:val="005B5A2B"/>
    <w:pPr>
      <w:keepNext/>
      <w:keepLines/>
      <w:spacing w:before="360" w:after="120"/>
      <w:outlineLvl w:val="0"/>
    </w:pPr>
    <w:rPr>
      <w:b/>
      <w:bCs/>
      <w:caps/>
      <w:szCs w:val="28"/>
    </w:rPr>
  </w:style>
  <w:style w:type="paragraph" w:styleId="Heading2">
    <w:name w:val="heading 2"/>
    <w:basedOn w:val="Normal"/>
    <w:next w:val="Normal"/>
    <w:link w:val="Heading2Char"/>
    <w:uiPriority w:val="9"/>
    <w:unhideWhenUsed/>
    <w:qFormat/>
    <w:rsid w:val="005B5A2B"/>
    <w:pPr>
      <w:keepNext/>
      <w:keepLines/>
      <w:spacing w:before="360" w:after="120"/>
      <w:outlineLvl w:val="1"/>
    </w:pPr>
    <w:rPr>
      <w:b/>
      <w:bCs/>
      <w:szCs w:val="26"/>
    </w:rPr>
  </w:style>
  <w:style w:type="paragraph" w:styleId="Heading3">
    <w:name w:val="heading 3"/>
    <w:basedOn w:val="Normal"/>
    <w:next w:val="Normal"/>
    <w:link w:val="Heading3Char"/>
    <w:uiPriority w:val="9"/>
    <w:unhideWhenUsed/>
    <w:qFormat/>
    <w:rsid w:val="005B5A2B"/>
    <w:pPr>
      <w:keepNext/>
      <w:keepLines/>
      <w:spacing w:before="360" w:after="120"/>
      <w:outlineLvl w:val="2"/>
    </w:pPr>
    <w:rPr>
      <w:b/>
      <w:bCs/>
      <w:i/>
    </w:rPr>
  </w:style>
  <w:style w:type="paragraph" w:styleId="Heading4">
    <w:name w:val="heading 4"/>
    <w:basedOn w:val="Normal"/>
    <w:next w:val="Normal"/>
    <w:link w:val="Heading4Char"/>
    <w:uiPriority w:val="9"/>
    <w:unhideWhenUsed/>
    <w:qFormat/>
    <w:rsid w:val="005B5A2B"/>
    <w:pPr>
      <w:keepNext/>
      <w:keepLines/>
      <w:spacing w:before="360" w:after="120"/>
      <w:outlineLvl w:val="3"/>
    </w:pPr>
    <w:rPr>
      <w:bCs/>
      <w:i/>
      <w:iCs/>
    </w:rPr>
  </w:style>
  <w:style w:type="paragraph" w:styleId="Heading5">
    <w:name w:val="heading 5"/>
    <w:basedOn w:val="Normal"/>
    <w:next w:val="Normal"/>
    <w:link w:val="Heading5Char"/>
    <w:semiHidden/>
    <w:unhideWhenUsed/>
    <w:qFormat/>
    <w:rsid w:val="004B035B"/>
    <w:pPr>
      <w:keepNext/>
      <w:keepLines/>
      <w:spacing w:before="200"/>
      <w:ind w:left="1008" w:hanging="1008"/>
      <w:outlineLvl w:val="4"/>
    </w:pPr>
    <w:rPr>
      <w:rFonts w:asciiTheme="majorHAnsi" w:eastAsiaTheme="majorEastAsia" w:hAnsiTheme="majorHAnsi" w:cstheme="majorBidi"/>
      <w:color w:val="775400" w:themeColor="accent1" w:themeShade="7F"/>
      <w:lang w:eastAsia="de-DE"/>
    </w:rPr>
  </w:style>
  <w:style w:type="paragraph" w:styleId="Heading6">
    <w:name w:val="heading 6"/>
    <w:basedOn w:val="Normal"/>
    <w:next w:val="Normal"/>
    <w:link w:val="Heading6Char"/>
    <w:semiHidden/>
    <w:unhideWhenUsed/>
    <w:qFormat/>
    <w:rsid w:val="004B035B"/>
    <w:pPr>
      <w:keepNext/>
      <w:keepLines/>
      <w:spacing w:before="200"/>
      <w:ind w:left="1152" w:hanging="1152"/>
      <w:outlineLvl w:val="5"/>
    </w:pPr>
    <w:rPr>
      <w:rFonts w:asciiTheme="majorHAnsi" w:eastAsiaTheme="majorEastAsia" w:hAnsiTheme="majorHAnsi" w:cstheme="majorBidi"/>
      <w:i/>
      <w:iCs/>
      <w:color w:val="775400" w:themeColor="accent1" w:themeShade="7F"/>
      <w:lang w:eastAsia="de-DE"/>
    </w:rPr>
  </w:style>
  <w:style w:type="paragraph" w:styleId="Heading7">
    <w:name w:val="heading 7"/>
    <w:basedOn w:val="Normal"/>
    <w:next w:val="Normal"/>
    <w:link w:val="Heading7Char"/>
    <w:semiHidden/>
    <w:unhideWhenUsed/>
    <w:qFormat/>
    <w:rsid w:val="004B035B"/>
    <w:pPr>
      <w:keepNext/>
      <w:keepLines/>
      <w:spacing w:before="200"/>
      <w:ind w:left="1296" w:hanging="1296"/>
      <w:outlineLvl w:val="6"/>
    </w:pPr>
    <w:rPr>
      <w:rFonts w:asciiTheme="majorHAnsi" w:eastAsiaTheme="majorEastAsia" w:hAnsiTheme="majorHAnsi" w:cstheme="majorBidi"/>
      <w:i/>
      <w:iCs/>
      <w:color w:val="404040" w:themeColor="text1" w:themeTint="BF"/>
      <w:lang w:eastAsia="de-DE"/>
    </w:rPr>
  </w:style>
  <w:style w:type="paragraph" w:styleId="Heading8">
    <w:name w:val="heading 8"/>
    <w:basedOn w:val="Normal"/>
    <w:next w:val="Normal"/>
    <w:link w:val="Heading8Char"/>
    <w:semiHidden/>
    <w:unhideWhenUsed/>
    <w:qFormat/>
    <w:rsid w:val="004B035B"/>
    <w:pPr>
      <w:keepNext/>
      <w:keepLines/>
      <w:spacing w:before="200"/>
      <w:ind w:left="1440" w:hanging="1440"/>
      <w:outlineLvl w:val="7"/>
    </w:pPr>
    <w:rPr>
      <w:rFonts w:asciiTheme="majorHAnsi" w:eastAsiaTheme="majorEastAsia" w:hAnsiTheme="majorHAnsi" w:cstheme="majorBidi"/>
      <w:color w:val="404040" w:themeColor="text1" w:themeTint="BF"/>
      <w:szCs w:val="20"/>
      <w:lang w:eastAsia="de-DE"/>
    </w:rPr>
  </w:style>
  <w:style w:type="paragraph" w:styleId="Heading9">
    <w:name w:val="heading 9"/>
    <w:basedOn w:val="Normal"/>
    <w:next w:val="Normal"/>
    <w:link w:val="Heading9Char"/>
    <w:semiHidden/>
    <w:unhideWhenUsed/>
    <w:qFormat/>
    <w:rsid w:val="004B035B"/>
    <w:pPr>
      <w:keepNext/>
      <w:keepLines/>
      <w:spacing w:before="200"/>
      <w:ind w:left="1584" w:hanging="1584"/>
      <w:outlineLvl w:val="8"/>
    </w:pPr>
    <w:rPr>
      <w:rFonts w:asciiTheme="majorHAnsi" w:eastAsiaTheme="majorEastAsia" w:hAnsiTheme="majorHAnsi" w:cstheme="majorBidi"/>
      <w:i/>
      <w:iCs/>
      <w:color w:val="404040" w:themeColor="text1" w:themeTint="BF"/>
      <w:szCs w:val="20"/>
      <w:lang w:eastAsia="de-D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rsid w:val="005B5A2B"/>
    <w:rPr>
      <w:rFonts w:ascii="Tahoma" w:hAnsi="Tahoma" w:cs="Tahoma"/>
      <w:sz w:val="16"/>
      <w:szCs w:val="16"/>
    </w:rPr>
  </w:style>
  <w:style w:type="character" w:customStyle="1" w:styleId="BalloonTextChar">
    <w:name w:val="Balloon Text Char"/>
    <w:link w:val="BalloonText"/>
    <w:rsid w:val="005B5A2B"/>
    <w:rPr>
      <w:rFonts w:ascii="Tahoma" w:eastAsia="Times New Roman" w:hAnsi="Tahoma" w:cs="Tahoma"/>
      <w:sz w:val="16"/>
      <w:szCs w:val="16"/>
      <w:lang w:val="en-US" w:eastAsia="en-US"/>
    </w:rPr>
  </w:style>
  <w:style w:type="paragraph" w:styleId="Header">
    <w:name w:val="header"/>
    <w:basedOn w:val="Normal"/>
    <w:link w:val="HeaderChar"/>
    <w:uiPriority w:val="99"/>
    <w:unhideWhenUsed/>
    <w:rsid w:val="005B5A2B"/>
    <w:pPr>
      <w:tabs>
        <w:tab w:val="center" w:pos="4536"/>
        <w:tab w:val="right" w:pos="9072"/>
      </w:tabs>
    </w:pPr>
  </w:style>
  <w:style w:type="character" w:customStyle="1" w:styleId="HeaderChar">
    <w:name w:val="Header Char"/>
    <w:basedOn w:val="DefaultParagraphFont"/>
    <w:link w:val="Header"/>
    <w:uiPriority w:val="99"/>
    <w:rsid w:val="005B5A2B"/>
    <w:rPr>
      <w:rFonts w:ascii="Arial" w:hAnsi="Arial"/>
      <w:szCs w:val="22"/>
      <w:lang w:eastAsia="en-US"/>
    </w:rPr>
  </w:style>
  <w:style w:type="paragraph" w:styleId="Footer">
    <w:name w:val="footer"/>
    <w:basedOn w:val="Normal"/>
    <w:link w:val="FooterChar"/>
    <w:uiPriority w:val="99"/>
    <w:unhideWhenUsed/>
    <w:rsid w:val="005B5A2B"/>
    <w:pPr>
      <w:tabs>
        <w:tab w:val="center" w:pos="4536"/>
        <w:tab w:val="right" w:pos="9072"/>
      </w:tabs>
    </w:pPr>
  </w:style>
  <w:style w:type="character" w:customStyle="1" w:styleId="FooterChar">
    <w:name w:val="Footer Char"/>
    <w:basedOn w:val="DefaultParagraphFont"/>
    <w:link w:val="Footer"/>
    <w:uiPriority w:val="99"/>
    <w:rsid w:val="005B5A2B"/>
    <w:rPr>
      <w:rFonts w:ascii="Arial" w:hAnsi="Arial"/>
      <w:szCs w:val="22"/>
      <w:lang w:eastAsia="en-US"/>
    </w:rPr>
  </w:style>
  <w:style w:type="paragraph" w:styleId="NoSpacing">
    <w:name w:val="No Spacing"/>
    <w:uiPriority w:val="1"/>
    <w:rsid w:val="005B5A2B"/>
    <w:rPr>
      <w:sz w:val="22"/>
      <w:szCs w:val="22"/>
      <w:lang w:eastAsia="en-US"/>
    </w:rPr>
  </w:style>
  <w:style w:type="paragraph" w:styleId="ListParagraph">
    <w:name w:val="List Paragraph"/>
    <w:basedOn w:val="Normal"/>
    <w:uiPriority w:val="34"/>
    <w:rsid w:val="005B5A2B"/>
    <w:pPr>
      <w:tabs>
        <w:tab w:val="left" w:pos="284"/>
        <w:tab w:val="left" w:pos="567"/>
        <w:tab w:val="left" w:pos="851"/>
      </w:tabs>
      <w:ind w:left="720"/>
      <w:contextualSpacing/>
    </w:pPr>
  </w:style>
  <w:style w:type="paragraph" w:styleId="Subtitle">
    <w:name w:val="Subtitle"/>
    <w:aliases w:val="caption"/>
    <w:basedOn w:val="Normal"/>
    <w:next w:val="Normal"/>
    <w:link w:val="SubtitleChar"/>
    <w:uiPriority w:val="11"/>
    <w:qFormat/>
    <w:rsid w:val="005B5A2B"/>
    <w:pPr>
      <w:numPr>
        <w:ilvl w:val="1"/>
      </w:numPr>
      <w:spacing w:before="120" w:after="120"/>
    </w:pPr>
    <w:rPr>
      <w:b/>
      <w:iCs/>
      <w:color w:val="000000"/>
      <w:sz w:val="16"/>
    </w:rPr>
  </w:style>
  <w:style w:type="character" w:customStyle="1" w:styleId="SubtitleChar">
    <w:name w:val="Subtitle Char"/>
    <w:aliases w:val="caption Char"/>
    <w:link w:val="Subtitle"/>
    <w:uiPriority w:val="11"/>
    <w:rsid w:val="005B5A2B"/>
    <w:rPr>
      <w:rFonts w:ascii="Arial" w:eastAsia="Times New Roman" w:hAnsi="Arial"/>
      <w:b/>
      <w:iCs/>
      <w:color w:val="000000"/>
      <w:sz w:val="16"/>
      <w:szCs w:val="24"/>
      <w:lang w:eastAsia="en-US"/>
    </w:rPr>
  </w:style>
  <w:style w:type="character" w:customStyle="1" w:styleId="Heading1Char">
    <w:name w:val="Heading 1 Char"/>
    <w:link w:val="Heading1"/>
    <w:uiPriority w:val="9"/>
    <w:rsid w:val="005B5A2B"/>
    <w:rPr>
      <w:rFonts w:ascii="Arial" w:eastAsia="Times New Roman" w:hAnsi="Arial"/>
      <w:b/>
      <w:bCs/>
      <w:caps/>
      <w:szCs w:val="28"/>
      <w:lang w:eastAsia="en-US"/>
    </w:rPr>
  </w:style>
  <w:style w:type="character" w:customStyle="1" w:styleId="Heading2Char">
    <w:name w:val="Heading 2 Char"/>
    <w:link w:val="Heading2"/>
    <w:uiPriority w:val="9"/>
    <w:rsid w:val="005B5A2B"/>
    <w:rPr>
      <w:rFonts w:ascii="Arial" w:eastAsia="Times New Roman" w:hAnsi="Arial"/>
      <w:b/>
      <w:bCs/>
      <w:szCs w:val="26"/>
      <w:lang w:eastAsia="en-US"/>
    </w:rPr>
  </w:style>
  <w:style w:type="character" w:customStyle="1" w:styleId="Heading3Char">
    <w:name w:val="Heading 3 Char"/>
    <w:link w:val="Heading3"/>
    <w:uiPriority w:val="9"/>
    <w:rsid w:val="005B5A2B"/>
    <w:rPr>
      <w:rFonts w:ascii="Arial" w:eastAsia="Times New Roman" w:hAnsi="Arial"/>
      <w:b/>
      <w:bCs/>
      <w:i/>
      <w:szCs w:val="22"/>
      <w:lang w:eastAsia="en-US"/>
    </w:rPr>
  </w:style>
  <w:style w:type="paragraph" w:customStyle="1" w:styleId="TOC">
    <w:name w:val="TOC"/>
    <w:basedOn w:val="Normal"/>
    <w:rsid w:val="005B5A2B"/>
    <w:pPr>
      <w:spacing w:before="960" w:after="240"/>
    </w:pPr>
    <w:rPr>
      <w:rFonts w:cs="Arial"/>
      <w:b/>
      <w:caps/>
      <w:sz w:val="32"/>
      <w:szCs w:val="40"/>
    </w:rPr>
  </w:style>
  <w:style w:type="character" w:customStyle="1" w:styleId="Heading4Char">
    <w:name w:val="Heading 4 Char"/>
    <w:link w:val="Heading4"/>
    <w:uiPriority w:val="9"/>
    <w:rsid w:val="005B5A2B"/>
    <w:rPr>
      <w:rFonts w:ascii="Arial" w:eastAsia="Times New Roman" w:hAnsi="Arial"/>
      <w:bCs/>
      <w:i/>
      <w:iCs/>
      <w:szCs w:val="22"/>
      <w:lang w:eastAsia="en-US"/>
    </w:rPr>
  </w:style>
  <w:style w:type="paragraph" w:styleId="TOC1">
    <w:name w:val="toc 1"/>
    <w:basedOn w:val="Normal"/>
    <w:next w:val="Normal"/>
    <w:autoRedefine/>
    <w:uiPriority w:val="39"/>
    <w:unhideWhenUsed/>
    <w:rsid w:val="005B5A2B"/>
    <w:pPr>
      <w:tabs>
        <w:tab w:val="right" w:leader="dot" w:pos="9923"/>
      </w:tabs>
      <w:spacing w:before="120" w:after="60"/>
    </w:pPr>
    <w:rPr>
      <w:b/>
      <w:caps/>
    </w:rPr>
  </w:style>
  <w:style w:type="paragraph" w:styleId="TOC2">
    <w:name w:val="toc 2"/>
    <w:basedOn w:val="Normal"/>
    <w:next w:val="Normal"/>
    <w:autoRedefine/>
    <w:uiPriority w:val="39"/>
    <w:unhideWhenUsed/>
    <w:rsid w:val="005B5A2B"/>
    <w:pPr>
      <w:tabs>
        <w:tab w:val="right" w:leader="dot" w:pos="9923"/>
      </w:tabs>
      <w:spacing w:before="60" w:after="60"/>
    </w:pPr>
    <w:rPr>
      <w:b/>
      <w:noProof/>
    </w:rPr>
  </w:style>
  <w:style w:type="paragraph" w:styleId="TOC3">
    <w:name w:val="toc 3"/>
    <w:basedOn w:val="Normal"/>
    <w:next w:val="Normal"/>
    <w:autoRedefine/>
    <w:uiPriority w:val="39"/>
    <w:unhideWhenUsed/>
    <w:rsid w:val="005B5A2B"/>
    <w:pPr>
      <w:tabs>
        <w:tab w:val="right" w:leader="dot" w:pos="9923"/>
      </w:tabs>
      <w:spacing w:before="60" w:after="60"/>
    </w:pPr>
    <w:rPr>
      <w:b/>
      <w:i/>
    </w:rPr>
  </w:style>
  <w:style w:type="character" w:styleId="Hyperlink">
    <w:name w:val="Hyperlink"/>
    <w:uiPriority w:val="99"/>
    <w:unhideWhenUsed/>
    <w:rsid w:val="005B5A2B"/>
    <w:rPr>
      <w:color w:val="666666"/>
      <w:u w:val="single"/>
    </w:rPr>
  </w:style>
  <w:style w:type="table" w:styleId="TableGrid">
    <w:name w:val="Table Grid"/>
    <w:basedOn w:val="TableNormal"/>
    <w:uiPriority w:val="59"/>
    <w:rsid w:val="005B5A2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rsid w:val="005B5A2B"/>
    <w:pPr>
      <w:spacing w:after="200"/>
    </w:pPr>
    <w:rPr>
      <w:i/>
      <w:iCs/>
      <w:color w:val="CCCCCC" w:themeColor="text2"/>
      <w:sz w:val="18"/>
      <w:szCs w:val="18"/>
    </w:rPr>
  </w:style>
  <w:style w:type="paragraph" w:customStyle="1" w:styleId="CoverSubtitle">
    <w:name w:val="_Cover_Subtitle"/>
    <w:basedOn w:val="Normal"/>
    <w:link w:val="CoverSubtitleChar"/>
    <w:qFormat/>
    <w:rsid w:val="005B5A2B"/>
    <w:pPr>
      <w:spacing w:after="400"/>
    </w:pPr>
    <w:rPr>
      <w:rFonts w:cs="Arial"/>
      <w:sz w:val="36"/>
      <w:szCs w:val="52"/>
    </w:rPr>
  </w:style>
  <w:style w:type="paragraph" w:customStyle="1" w:styleId="BodyCopy">
    <w:name w:val="BodyCopy"/>
    <w:basedOn w:val="Normal"/>
    <w:link w:val="BodyCopyChar"/>
    <w:qFormat/>
    <w:rsid w:val="005B5A2B"/>
    <w:pPr>
      <w:spacing w:after="120"/>
    </w:pPr>
  </w:style>
  <w:style w:type="paragraph" w:customStyle="1" w:styleId="Copyright">
    <w:name w:val="Copyright"/>
    <w:basedOn w:val="Normal"/>
    <w:uiPriority w:val="99"/>
    <w:rsid w:val="005B5A2B"/>
    <w:pPr>
      <w:keepLines/>
      <w:tabs>
        <w:tab w:val="left" w:pos="85"/>
      </w:tabs>
      <w:suppressAutoHyphens/>
      <w:autoSpaceDE w:val="0"/>
      <w:autoSpaceDN w:val="0"/>
      <w:adjustRightInd w:val="0"/>
      <w:spacing w:after="85" w:line="140" w:lineRule="atLeast"/>
      <w:textAlignment w:val="center"/>
    </w:pPr>
    <w:rPr>
      <w:rFonts w:cs="SAP Sans 2007 Light"/>
      <w:color w:val="000000"/>
      <w:sz w:val="11"/>
      <w:szCs w:val="11"/>
    </w:rPr>
  </w:style>
  <w:style w:type="numbering" w:customStyle="1" w:styleId="Style2">
    <w:name w:val="Style2"/>
    <w:uiPriority w:val="99"/>
    <w:rsid w:val="005B5A2B"/>
    <w:pPr>
      <w:numPr>
        <w:numId w:val="2"/>
      </w:numPr>
    </w:pPr>
  </w:style>
  <w:style w:type="paragraph" w:customStyle="1" w:styleId="Bullet1">
    <w:name w:val="Bullet_1"/>
    <w:basedOn w:val="ListParagraph"/>
    <w:qFormat/>
    <w:rsid w:val="005B5A2B"/>
    <w:pPr>
      <w:numPr>
        <w:numId w:val="3"/>
      </w:numPr>
      <w:spacing w:before="60" w:after="60"/>
    </w:pPr>
  </w:style>
  <w:style w:type="paragraph" w:customStyle="1" w:styleId="Bullet2">
    <w:name w:val="Bullet_2"/>
    <w:basedOn w:val="ListParagraph"/>
    <w:qFormat/>
    <w:rsid w:val="005B5A2B"/>
    <w:pPr>
      <w:numPr>
        <w:ilvl w:val="1"/>
        <w:numId w:val="3"/>
      </w:numPr>
      <w:spacing w:before="60" w:after="60"/>
      <w:ind w:left="568" w:hanging="284"/>
    </w:pPr>
  </w:style>
  <w:style w:type="paragraph" w:customStyle="1" w:styleId="Bullet3">
    <w:name w:val="Bullet_3"/>
    <w:basedOn w:val="ListParagraph"/>
    <w:qFormat/>
    <w:rsid w:val="005B5A2B"/>
    <w:pPr>
      <w:numPr>
        <w:ilvl w:val="2"/>
        <w:numId w:val="3"/>
      </w:numPr>
      <w:ind w:left="851" w:hanging="284"/>
    </w:pPr>
  </w:style>
  <w:style w:type="numbering" w:customStyle="1" w:styleId="Style1">
    <w:name w:val="Style1"/>
    <w:uiPriority w:val="99"/>
    <w:rsid w:val="005B5A2B"/>
    <w:pPr>
      <w:numPr>
        <w:numId w:val="1"/>
      </w:numPr>
    </w:pPr>
  </w:style>
  <w:style w:type="paragraph" w:customStyle="1" w:styleId="GraphicBodyCopy">
    <w:name w:val="Graphic_BodyCopy"/>
    <w:basedOn w:val="Normal"/>
    <w:rsid w:val="005B5A2B"/>
    <w:pPr>
      <w:spacing w:line="260" w:lineRule="exact"/>
    </w:pPr>
    <w:rPr>
      <w:sz w:val="16"/>
      <w:szCs w:val="16"/>
    </w:rPr>
  </w:style>
  <w:style w:type="paragraph" w:customStyle="1" w:styleId="GraphicBullet1">
    <w:name w:val="Graphic_Bullet_1"/>
    <w:basedOn w:val="Bullet1"/>
    <w:rsid w:val="005B5A2B"/>
    <w:pPr>
      <w:numPr>
        <w:numId w:val="0"/>
      </w:numPr>
    </w:pPr>
    <w:rPr>
      <w:sz w:val="16"/>
      <w:szCs w:val="16"/>
    </w:rPr>
  </w:style>
  <w:style w:type="paragraph" w:customStyle="1" w:styleId="GraphicHeadline">
    <w:name w:val="Graphic_Headline"/>
    <w:basedOn w:val="GraphicBodyCopy"/>
    <w:rsid w:val="005B5A2B"/>
    <w:rPr>
      <w:b/>
    </w:rPr>
  </w:style>
  <w:style w:type="paragraph" w:customStyle="1" w:styleId="Introduction">
    <w:name w:val="Introduction"/>
    <w:basedOn w:val="Normal"/>
    <w:next w:val="Normal"/>
    <w:qFormat/>
    <w:rsid w:val="005B5A2B"/>
    <w:pPr>
      <w:spacing w:after="120" w:line="300" w:lineRule="exact"/>
    </w:pPr>
    <w:rPr>
      <w:szCs w:val="20"/>
      <w:lang w:val="en-GB"/>
    </w:rPr>
  </w:style>
  <w:style w:type="paragraph" w:customStyle="1" w:styleId="TableText">
    <w:name w:val="Table_Text"/>
    <w:basedOn w:val="Normal"/>
    <w:qFormat/>
    <w:rsid w:val="005B5A2B"/>
    <w:rPr>
      <w:sz w:val="18"/>
    </w:rPr>
  </w:style>
  <w:style w:type="paragraph" w:customStyle="1" w:styleId="TableBullet">
    <w:name w:val="Table_Bullet"/>
    <w:basedOn w:val="GraphicBullet1"/>
    <w:qFormat/>
    <w:rsid w:val="005B5A2B"/>
    <w:pPr>
      <w:spacing w:before="0" w:after="0"/>
    </w:pPr>
    <w:rPr>
      <w:sz w:val="18"/>
      <w:szCs w:val="20"/>
    </w:rPr>
  </w:style>
  <w:style w:type="paragraph" w:customStyle="1" w:styleId="TableSubheadline">
    <w:name w:val="Table_Subheadline"/>
    <w:basedOn w:val="Normal"/>
    <w:qFormat/>
    <w:rsid w:val="005B5A2B"/>
    <w:pPr>
      <w:keepNext/>
    </w:pPr>
    <w:rPr>
      <w:color w:val="000000" w:themeColor="text1"/>
    </w:rPr>
  </w:style>
  <w:style w:type="numbering" w:customStyle="1" w:styleId="Style3">
    <w:name w:val="Style3"/>
    <w:uiPriority w:val="99"/>
    <w:rsid w:val="005B5A2B"/>
    <w:pPr>
      <w:numPr>
        <w:numId w:val="3"/>
      </w:numPr>
    </w:pPr>
  </w:style>
  <w:style w:type="paragraph" w:customStyle="1" w:styleId="TableHeadline">
    <w:name w:val="Table_Headline"/>
    <w:basedOn w:val="Normal"/>
    <w:qFormat/>
    <w:rsid w:val="005B5A2B"/>
    <w:pPr>
      <w:keepNext/>
    </w:pPr>
    <w:rPr>
      <w:b/>
    </w:rPr>
  </w:style>
  <w:style w:type="paragraph" w:customStyle="1" w:styleId="99Copyright">
    <w:name w:val="99_Copyright"/>
    <w:basedOn w:val="Normal"/>
    <w:uiPriority w:val="99"/>
    <w:rsid w:val="005B5A2B"/>
    <w:pPr>
      <w:keepLines/>
      <w:tabs>
        <w:tab w:val="left" w:pos="85"/>
      </w:tabs>
      <w:suppressAutoHyphens/>
      <w:autoSpaceDE w:val="0"/>
      <w:autoSpaceDN w:val="0"/>
      <w:adjustRightInd w:val="0"/>
      <w:spacing w:after="85" w:line="140" w:lineRule="atLeast"/>
      <w:textAlignment w:val="center"/>
    </w:pPr>
    <w:rPr>
      <w:rFonts w:ascii="SAP Sans 2007 Light" w:hAnsi="SAP Sans 2007 Light" w:cs="SAP Sans 2007 Light"/>
      <w:color w:val="000000"/>
      <w:sz w:val="11"/>
      <w:szCs w:val="11"/>
    </w:rPr>
  </w:style>
  <w:style w:type="paragraph" w:styleId="TOC4">
    <w:name w:val="toc 4"/>
    <w:basedOn w:val="Normal"/>
    <w:next w:val="Normal"/>
    <w:autoRedefine/>
    <w:uiPriority w:val="39"/>
    <w:unhideWhenUsed/>
    <w:rsid w:val="005B5A2B"/>
    <w:pPr>
      <w:tabs>
        <w:tab w:val="right" w:leader="dot" w:pos="9923"/>
      </w:tabs>
      <w:spacing w:before="60" w:after="60"/>
    </w:pPr>
    <w:rPr>
      <w:i/>
    </w:rPr>
  </w:style>
  <w:style w:type="paragraph" w:customStyle="1" w:styleId="CoverTitle">
    <w:name w:val="_Cover_Title"/>
    <w:basedOn w:val="Normal"/>
    <w:qFormat/>
    <w:rsid w:val="005B5A2B"/>
    <w:pPr>
      <w:contextualSpacing/>
    </w:pPr>
    <w:rPr>
      <w:b/>
      <w:kern w:val="28"/>
      <w:sz w:val="40"/>
      <w:szCs w:val="52"/>
    </w:rPr>
  </w:style>
  <w:style w:type="paragraph" w:customStyle="1" w:styleId="Copyrightdeutsch">
    <w:name w:val="Copyright_deutsch"/>
    <w:rsid w:val="005B5A2B"/>
    <w:rPr>
      <w:rFonts w:ascii="SAPFolioLight" w:eastAsia="Times New Roman" w:hAnsi="SAPFolioLight"/>
      <w:sz w:val="18"/>
      <w:lang w:val="en-GB" w:eastAsia="en-US"/>
    </w:rPr>
  </w:style>
  <w:style w:type="paragraph" w:styleId="NormalWeb">
    <w:name w:val="Normal (Web)"/>
    <w:basedOn w:val="Normal"/>
    <w:unhideWhenUsed/>
    <w:rsid w:val="005B5A2B"/>
    <w:pPr>
      <w:spacing w:before="100" w:beforeAutospacing="1" w:after="100" w:afterAutospacing="1"/>
    </w:pPr>
    <w:rPr>
      <w:lang w:eastAsia="de-DE"/>
    </w:rPr>
  </w:style>
  <w:style w:type="paragraph" w:customStyle="1" w:styleId="99Copyright0">
    <w:name w:val="// 99_Copyright"/>
    <w:basedOn w:val="Normal"/>
    <w:uiPriority w:val="99"/>
    <w:rsid w:val="005B5A2B"/>
    <w:pPr>
      <w:keepLines/>
      <w:tabs>
        <w:tab w:val="left" w:pos="85"/>
      </w:tabs>
      <w:suppressAutoHyphens/>
      <w:autoSpaceDE w:val="0"/>
      <w:autoSpaceDN w:val="0"/>
      <w:adjustRightInd w:val="0"/>
      <w:spacing w:after="85" w:line="120" w:lineRule="atLeast"/>
      <w:textAlignment w:val="center"/>
    </w:pPr>
    <w:rPr>
      <w:rFonts w:ascii="BentonSans Book" w:hAnsi="BentonSans Book" w:cs="BentonSans Book"/>
      <w:color w:val="000000"/>
      <w:sz w:val="10"/>
      <w:szCs w:val="10"/>
      <w:lang w:eastAsia="de-DE"/>
    </w:rPr>
  </w:style>
  <w:style w:type="character" w:styleId="FollowedHyperlink">
    <w:name w:val="FollowedHyperlink"/>
    <w:basedOn w:val="DefaultParagraphFont"/>
    <w:uiPriority w:val="99"/>
    <w:unhideWhenUsed/>
    <w:rsid w:val="005B5A2B"/>
    <w:rPr>
      <w:color w:val="008FD3" w:themeColor="followedHyperlink"/>
      <w:u w:val="single"/>
    </w:rPr>
  </w:style>
  <w:style w:type="paragraph" w:customStyle="1" w:styleId="99Copyright1">
    <w:name w:val="* // 99_Copyright"/>
    <w:basedOn w:val="Normal"/>
    <w:uiPriority w:val="99"/>
    <w:rsid w:val="005B5A2B"/>
    <w:pPr>
      <w:keepLines/>
      <w:tabs>
        <w:tab w:val="left" w:pos="85"/>
      </w:tabs>
      <w:suppressAutoHyphens/>
      <w:autoSpaceDE w:val="0"/>
      <w:autoSpaceDN w:val="0"/>
      <w:adjustRightInd w:val="0"/>
      <w:spacing w:after="180" w:line="300" w:lineRule="atLeast"/>
      <w:textAlignment w:val="center"/>
    </w:pPr>
    <w:rPr>
      <w:rFonts w:ascii="BentonSans Book" w:hAnsi="BentonSans Book" w:cs="BentonSans Book"/>
      <w:color w:val="000000"/>
      <w:sz w:val="22"/>
      <w:lang w:eastAsia="de-DE"/>
    </w:rPr>
  </w:style>
  <w:style w:type="paragraph" w:styleId="PlainText">
    <w:name w:val="Plain Text"/>
    <w:basedOn w:val="Normal"/>
    <w:link w:val="PlainTextChar"/>
    <w:uiPriority w:val="99"/>
    <w:unhideWhenUsed/>
    <w:rsid w:val="005B5A2B"/>
    <w:rPr>
      <w:rFonts w:ascii="Calibri" w:hAnsi="Calibri"/>
      <w:sz w:val="22"/>
      <w:szCs w:val="21"/>
    </w:rPr>
  </w:style>
  <w:style w:type="character" w:customStyle="1" w:styleId="PlainTextChar">
    <w:name w:val="Plain Text Char"/>
    <w:basedOn w:val="DefaultParagraphFont"/>
    <w:link w:val="PlainText"/>
    <w:uiPriority w:val="99"/>
    <w:rsid w:val="005B5A2B"/>
    <w:rPr>
      <w:rFonts w:eastAsia="Times New Roman"/>
      <w:sz w:val="22"/>
      <w:szCs w:val="21"/>
      <w:lang w:val="en-US" w:eastAsia="en-US"/>
    </w:rPr>
  </w:style>
  <w:style w:type="paragraph" w:customStyle="1" w:styleId="ConfidentialStatus">
    <w:name w:val="ConfidentialStatus"/>
    <w:basedOn w:val="CoverSubtitle"/>
    <w:link w:val="ConfidentialStatusChar"/>
    <w:rsid w:val="005B5A2B"/>
    <w:pPr>
      <w:spacing w:after="320"/>
    </w:pPr>
    <w:rPr>
      <w:sz w:val="24"/>
      <w:szCs w:val="24"/>
    </w:rPr>
  </w:style>
  <w:style w:type="character" w:customStyle="1" w:styleId="CoverSubtitleChar">
    <w:name w:val="_Cover_Subtitle Char"/>
    <w:basedOn w:val="DefaultParagraphFont"/>
    <w:link w:val="CoverSubtitle"/>
    <w:rsid w:val="005B5A2B"/>
    <w:rPr>
      <w:rFonts w:ascii="Arial" w:hAnsi="Arial" w:cs="Arial"/>
      <w:sz w:val="36"/>
      <w:szCs w:val="52"/>
      <w:lang w:val="en-US" w:eastAsia="en-US"/>
    </w:rPr>
  </w:style>
  <w:style w:type="character" w:customStyle="1" w:styleId="ConfidentialStatusChar">
    <w:name w:val="ConfidentialStatus Char"/>
    <w:basedOn w:val="CoverSubtitleChar"/>
    <w:link w:val="ConfidentialStatus"/>
    <w:rsid w:val="005B5A2B"/>
    <w:rPr>
      <w:rFonts w:ascii="Arial" w:hAnsi="Arial" w:cs="Arial"/>
      <w:sz w:val="24"/>
      <w:szCs w:val="24"/>
      <w:lang w:val="en-US" w:eastAsia="en-US"/>
    </w:rPr>
  </w:style>
  <w:style w:type="paragraph" w:customStyle="1" w:styleId="Spacetop">
    <w:name w:val="Space_top"/>
    <w:basedOn w:val="Heading2"/>
    <w:link w:val="SpacetopChar"/>
    <w:qFormat/>
    <w:rsid w:val="005B5A2B"/>
    <w:pPr>
      <w:spacing w:before="0" w:after="0"/>
    </w:pPr>
    <w:rPr>
      <w:lang w:val="fr-FR"/>
    </w:rPr>
  </w:style>
  <w:style w:type="paragraph" w:customStyle="1" w:styleId="Spacebottom">
    <w:name w:val="Space_bottom"/>
    <w:basedOn w:val="Normal"/>
    <w:link w:val="SpacebottomChar"/>
    <w:qFormat/>
    <w:rsid w:val="005B5A2B"/>
    <w:pPr>
      <w:spacing w:after="120"/>
    </w:pPr>
  </w:style>
  <w:style w:type="character" w:customStyle="1" w:styleId="SpacetopChar">
    <w:name w:val="Space_top Char"/>
    <w:basedOn w:val="Heading2Char"/>
    <w:link w:val="Spacetop"/>
    <w:rsid w:val="005B5A2B"/>
    <w:rPr>
      <w:rFonts w:ascii="Arial" w:eastAsia="Times New Roman" w:hAnsi="Arial"/>
      <w:b/>
      <w:bCs/>
      <w:szCs w:val="26"/>
      <w:lang w:val="fr-FR" w:eastAsia="en-US"/>
    </w:rPr>
  </w:style>
  <w:style w:type="paragraph" w:customStyle="1" w:styleId="Subject">
    <w:name w:val="Subject"/>
    <w:basedOn w:val="BodyCopy"/>
    <w:link w:val="SubjectChar"/>
    <w:qFormat/>
    <w:rsid w:val="005B5A2B"/>
    <w:pPr>
      <w:spacing w:before="120"/>
    </w:pPr>
    <w:rPr>
      <w:b/>
    </w:rPr>
  </w:style>
  <w:style w:type="character" w:customStyle="1" w:styleId="SpacebottomChar">
    <w:name w:val="Space_bottom Char"/>
    <w:basedOn w:val="DefaultParagraphFont"/>
    <w:link w:val="Spacebottom"/>
    <w:rsid w:val="005B5A2B"/>
    <w:rPr>
      <w:rFonts w:ascii="Arial" w:hAnsi="Arial"/>
      <w:szCs w:val="22"/>
      <w:lang w:eastAsia="en-US"/>
    </w:rPr>
  </w:style>
  <w:style w:type="character" w:customStyle="1" w:styleId="BodyCopyChar">
    <w:name w:val="BodyCopy Char"/>
    <w:basedOn w:val="DefaultParagraphFont"/>
    <w:link w:val="BodyCopy"/>
    <w:rsid w:val="005B5A2B"/>
    <w:rPr>
      <w:rFonts w:ascii="Arial" w:hAnsi="Arial"/>
      <w:szCs w:val="22"/>
      <w:lang w:val="en-US" w:eastAsia="en-US"/>
    </w:rPr>
  </w:style>
  <w:style w:type="character" w:customStyle="1" w:styleId="SubjectChar">
    <w:name w:val="Subject Char"/>
    <w:basedOn w:val="BodyCopyChar"/>
    <w:link w:val="Subject"/>
    <w:rsid w:val="005B5A2B"/>
    <w:rPr>
      <w:rFonts w:ascii="Arial" w:hAnsi="Arial"/>
      <w:b/>
      <w:szCs w:val="22"/>
      <w:lang w:val="en-US" w:eastAsia="en-US"/>
    </w:rPr>
  </w:style>
  <w:style w:type="paragraph" w:customStyle="1" w:styleId="001session-ID">
    <w:name w:val="001_session-ID"/>
    <w:basedOn w:val="Normal"/>
    <w:qFormat/>
    <w:rsid w:val="005B5A2B"/>
    <w:rPr>
      <w:rFonts w:cs="Arial"/>
      <w:sz w:val="36"/>
      <w:lang w:eastAsia="de-DE"/>
    </w:rPr>
  </w:style>
  <w:style w:type="paragraph" w:customStyle="1" w:styleId="011BodycopySubhead">
    <w:name w:val="011_Body_copy_Subhead"/>
    <w:basedOn w:val="Normal"/>
    <w:qFormat/>
    <w:rsid w:val="005B5A2B"/>
    <w:rPr>
      <w:sz w:val="22"/>
      <w:szCs w:val="20"/>
      <w:lang w:val="en-GB"/>
    </w:rPr>
  </w:style>
  <w:style w:type="paragraph" w:customStyle="1" w:styleId="02BodyCopy">
    <w:name w:val="02_Body_Copy"/>
    <w:basedOn w:val="Normal"/>
    <w:link w:val="02BodyCopyChar"/>
    <w:qFormat/>
    <w:rsid w:val="00FD35DE"/>
    <w:rPr>
      <w:szCs w:val="20"/>
      <w:lang w:val="en-GB"/>
    </w:rPr>
  </w:style>
  <w:style w:type="character" w:customStyle="1" w:styleId="02BodyCopyChar">
    <w:name w:val="02_Body_Copy Char"/>
    <w:basedOn w:val="DefaultParagraphFont"/>
    <w:link w:val="02BodyCopy"/>
    <w:rsid w:val="00FD35DE"/>
    <w:rPr>
      <w:rFonts w:ascii="Arial" w:eastAsia="Times New Roman" w:hAnsi="Arial"/>
      <w:lang w:val="en-GB" w:eastAsia="en-US"/>
    </w:rPr>
  </w:style>
  <w:style w:type="paragraph" w:customStyle="1" w:styleId="032TableBodCcopy">
    <w:name w:val="032_Table_BodCcopy"/>
    <w:basedOn w:val="Normal"/>
    <w:rsid w:val="00FD35DE"/>
    <w:rPr>
      <w:rFonts w:eastAsiaTheme="minorHAnsi" w:cstheme="minorBidi"/>
    </w:rPr>
  </w:style>
  <w:style w:type="paragraph" w:customStyle="1" w:styleId="031TableSubheadline">
    <w:name w:val="031_Table_Subheadline"/>
    <w:basedOn w:val="Normal"/>
    <w:rsid w:val="00FD35DE"/>
    <w:rPr>
      <w:rFonts w:eastAsiaTheme="minorHAnsi" w:cstheme="minorBidi"/>
      <w:sz w:val="22"/>
    </w:rPr>
  </w:style>
  <w:style w:type="paragraph" w:customStyle="1" w:styleId="03TableHeadline">
    <w:name w:val="03_Table_Headline"/>
    <w:basedOn w:val="Normal"/>
    <w:rsid w:val="00FD35DE"/>
    <w:rPr>
      <w:rFonts w:eastAsiaTheme="minorHAnsi" w:cstheme="minorBidi"/>
      <w:b/>
      <w:sz w:val="22"/>
    </w:rPr>
  </w:style>
  <w:style w:type="paragraph" w:customStyle="1" w:styleId="020BulletIndent1">
    <w:name w:val="020_Bullet_Indent_1"/>
    <w:link w:val="020BulletIndent1Char"/>
    <w:qFormat/>
    <w:rsid w:val="00F36C4B"/>
    <w:pPr>
      <w:numPr>
        <w:numId w:val="9"/>
      </w:numPr>
    </w:pPr>
    <w:rPr>
      <w:rFonts w:ascii="Arial" w:eastAsia="Times New Roman" w:hAnsi="Arial"/>
      <w:color w:val="000000" w:themeColor="text1"/>
      <w:szCs w:val="22"/>
      <w:lang w:val="en-GB" w:eastAsia="en-US"/>
    </w:rPr>
  </w:style>
  <w:style w:type="character" w:customStyle="1" w:styleId="020BulletIndent1Char">
    <w:name w:val="020_Bullet_Indent_1 Char"/>
    <w:basedOn w:val="DefaultParagraphFont"/>
    <w:link w:val="020BulletIndent1"/>
    <w:rsid w:val="00F36C4B"/>
    <w:rPr>
      <w:rFonts w:ascii="Arial" w:eastAsia="Times New Roman" w:hAnsi="Arial"/>
      <w:color w:val="000000" w:themeColor="text1"/>
      <w:szCs w:val="22"/>
      <w:lang w:val="en-GB" w:eastAsia="en-US"/>
    </w:rPr>
  </w:style>
  <w:style w:type="character" w:customStyle="1" w:styleId="Heading5Char">
    <w:name w:val="Heading 5 Char"/>
    <w:basedOn w:val="DefaultParagraphFont"/>
    <w:link w:val="Heading5"/>
    <w:semiHidden/>
    <w:rsid w:val="004B035B"/>
    <w:rPr>
      <w:rFonts w:asciiTheme="majorHAnsi" w:eastAsiaTheme="majorEastAsia" w:hAnsiTheme="majorHAnsi" w:cstheme="majorBidi"/>
      <w:color w:val="775400" w:themeColor="accent1" w:themeShade="7F"/>
      <w:sz w:val="24"/>
      <w:szCs w:val="24"/>
    </w:rPr>
  </w:style>
  <w:style w:type="character" w:customStyle="1" w:styleId="Heading6Char">
    <w:name w:val="Heading 6 Char"/>
    <w:basedOn w:val="DefaultParagraphFont"/>
    <w:link w:val="Heading6"/>
    <w:semiHidden/>
    <w:rsid w:val="004B035B"/>
    <w:rPr>
      <w:rFonts w:asciiTheme="majorHAnsi" w:eastAsiaTheme="majorEastAsia" w:hAnsiTheme="majorHAnsi" w:cstheme="majorBidi"/>
      <w:i/>
      <w:iCs/>
      <w:color w:val="775400" w:themeColor="accent1" w:themeShade="7F"/>
      <w:sz w:val="24"/>
      <w:szCs w:val="24"/>
    </w:rPr>
  </w:style>
  <w:style w:type="character" w:customStyle="1" w:styleId="Heading7Char">
    <w:name w:val="Heading 7 Char"/>
    <w:basedOn w:val="DefaultParagraphFont"/>
    <w:link w:val="Heading7"/>
    <w:semiHidden/>
    <w:rsid w:val="004B035B"/>
    <w:rPr>
      <w:rFonts w:asciiTheme="majorHAnsi" w:eastAsiaTheme="majorEastAsia" w:hAnsiTheme="majorHAnsi" w:cstheme="majorBidi"/>
      <w:i/>
      <w:iCs/>
      <w:color w:val="404040" w:themeColor="text1" w:themeTint="BF"/>
      <w:sz w:val="24"/>
      <w:szCs w:val="24"/>
    </w:rPr>
  </w:style>
  <w:style w:type="character" w:customStyle="1" w:styleId="Heading8Char">
    <w:name w:val="Heading 8 Char"/>
    <w:basedOn w:val="DefaultParagraphFont"/>
    <w:link w:val="Heading8"/>
    <w:semiHidden/>
    <w:rsid w:val="004B035B"/>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semiHidden/>
    <w:rsid w:val="004B035B"/>
    <w:rPr>
      <w:rFonts w:asciiTheme="majorHAnsi" w:eastAsiaTheme="majorEastAsia" w:hAnsiTheme="majorHAnsi" w:cstheme="majorBidi"/>
      <w:i/>
      <w:iCs/>
      <w:color w:val="404040" w:themeColor="text1" w:themeTint="BF"/>
    </w:rPr>
  </w:style>
  <w:style w:type="paragraph" w:customStyle="1" w:styleId="004Introduction">
    <w:name w:val="004_Introduction"/>
    <w:basedOn w:val="Normal"/>
    <w:rsid w:val="004B035B"/>
    <w:rPr>
      <w:sz w:val="22"/>
      <w:szCs w:val="20"/>
      <w:lang w:val="en-GB"/>
    </w:rPr>
  </w:style>
  <w:style w:type="paragraph" w:customStyle="1" w:styleId="01Headline">
    <w:name w:val="01_Headline"/>
    <w:basedOn w:val="Normal"/>
    <w:link w:val="01HeadlineZchnZchn"/>
    <w:qFormat/>
    <w:rsid w:val="004B035B"/>
    <w:pPr>
      <w:tabs>
        <w:tab w:val="left" w:pos="1134"/>
      </w:tabs>
      <w:ind w:left="1134" w:hanging="1134"/>
    </w:pPr>
    <w:rPr>
      <w:rFonts w:cs="Arial"/>
      <w:b/>
      <w:caps/>
      <w:sz w:val="28"/>
      <w:szCs w:val="32"/>
      <w:lang w:val="en-GB" w:eastAsia="de-DE"/>
    </w:rPr>
  </w:style>
  <w:style w:type="paragraph" w:customStyle="1" w:styleId="021BulletIndent2">
    <w:name w:val="021_Bullet _Indent_2"/>
    <w:qFormat/>
    <w:rsid w:val="004B035B"/>
    <w:pPr>
      <w:numPr>
        <w:numId w:val="13"/>
      </w:numPr>
      <w:ind w:left="714" w:hanging="357"/>
    </w:pPr>
    <w:rPr>
      <w:rFonts w:ascii="Arial" w:eastAsia="Times New Roman" w:hAnsi="Arial"/>
      <w:szCs w:val="22"/>
      <w:lang w:val="en-GB" w:eastAsia="en-US"/>
    </w:rPr>
  </w:style>
  <w:style w:type="character" w:customStyle="1" w:styleId="01HeadlineZchnZchn">
    <w:name w:val="01_Headline Zchn Zchn"/>
    <w:basedOn w:val="DefaultParagraphFont"/>
    <w:link w:val="01Headline"/>
    <w:rsid w:val="004B035B"/>
    <w:rPr>
      <w:rFonts w:ascii="Arial" w:eastAsia="Times New Roman" w:hAnsi="Arial" w:cs="Arial"/>
      <w:b/>
      <w:caps/>
      <w:sz w:val="28"/>
      <w:szCs w:val="32"/>
      <w:lang w:val="en-GB"/>
    </w:rPr>
  </w:style>
  <w:style w:type="paragraph" w:customStyle="1" w:styleId="02Headline">
    <w:name w:val="02_Headline"/>
    <w:basedOn w:val="TOC1"/>
    <w:next w:val="Heading2"/>
    <w:link w:val="02HeadlineChar"/>
    <w:qFormat/>
    <w:rsid w:val="004B035B"/>
    <w:pPr>
      <w:tabs>
        <w:tab w:val="clear" w:pos="9923"/>
        <w:tab w:val="left" w:pos="440"/>
        <w:tab w:val="left" w:leader="dot" w:pos="9072"/>
        <w:tab w:val="right" w:leader="dot" w:pos="10490"/>
      </w:tabs>
      <w:spacing w:after="120" w:line="360" w:lineRule="auto"/>
    </w:pPr>
    <w:rPr>
      <w:rFonts w:ascii="Arial Black" w:hAnsi="Arial Black"/>
      <w:b w:val="0"/>
    </w:rPr>
  </w:style>
  <w:style w:type="character" w:customStyle="1" w:styleId="02HeadlineChar">
    <w:name w:val="02_Headline Char"/>
    <w:link w:val="02Headline"/>
    <w:rsid w:val="004B035B"/>
    <w:rPr>
      <w:rFonts w:ascii="Arial Black" w:eastAsia="Times New Roman" w:hAnsi="Arial Black"/>
      <w:caps/>
      <w:szCs w:val="22"/>
      <w:lang w:val="en-US" w:eastAsia="en-US"/>
    </w:rPr>
  </w:style>
  <w:style w:type="paragraph" w:customStyle="1" w:styleId="000SessionTitle">
    <w:name w:val="000_Session_Title"/>
    <w:basedOn w:val="Normal"/>
    <w:qFormat/>
    <w:rsid w:val="004B035B"/>
    <w:pPr>
      <w:tabs>
        <w:tab w:val="left" w:pos="8305"/>
      </w:tabs>
      <w:spacing w:before="120"/>
    </w:pPr>
    <w:rPr>
      <w:rFonts w:cs="Arial"/>
      <w:b/>
      <w:caps/>
      <w:sz w:val="40"/>
      <w:szCs w:val="40"/>
      <w:lang w:eastAsia="de-DE"/>
    </w:rPr>
  </w:style>
  <w:style w:type="paragraph" w:customStyle="1" w:styleId="002ExercisesSolutionsSpeakerCompany">
    <w:name w:val="002_ExercisesSolutions_SpeakerCompany"/>
    <w:basedOn w:val="004Introduction"/>
    <w:qFormat/>
    <w:rsid w:val="004B035B"/>
    <w:rPr>
      <w:sz w:val="32"/>
    </w:rPr>
  </w:style>
  <w:style w:type="paragraph" w:customStyle="1" w:styleId="010BodycopySubhead">
    <w:name w:val="010_Body_copy_Subhead"/>
    <w:basedOn w:val="Normal"/>
    <w:link w:val="010BodycopySubheadChar"/>
    <w:qFormat/>
    <w:rsid w:val="004B035B"/>
    <w:pPr>
      <w:spacing w:before="260"/>
    </w:pPr>
    <w:rPr>
      <w:b/>
      <w:bCs/>
      <w:sz w:val="22"/>
      <w:szCs w:val="20"/>
      <w:lang w:eastAsia="de-DE"/>
    </w:rPr>
  </w:style>
  <w:style w:type="character" w:customStyle="1" w:styleId="010BodycopySubheadChar">
    <w:name w:val="010_Body_copy_Subhead Char"/>
    <w:basedOn w:val="DefaultParagraphFont"/>
    <w:link w:val="010BodycopySubhead"/>
    <w:rsid w:val="004B035B"/>
    <w:rPr>
      <w:rFonts w:ascii="Arial" w:eastAsia="Times New Roman" w:hAnsi="Arial"/>
      <w:b/>
      <w:bCs/>
      <w:sz w:val="22"/>
    </w:rPr>
  </w:style>
  <w:style w:type="paragraph" w:customStyle="1" w:styleId="21CopyrightText">
    <w:name w:val="21_Copyright_Text"/>
    <w:basedOn w:val="Normal"/>
    <w:rsid w:val="004B035B"/>
    <w:pPr>
      <w:spacing w:before="20" w:line="240" w:lineRule="exact"/>
      <w:ind w:left="249" w:right="1134"/>
    </w:pPr>
    <w:rPr>
      <w:rFonts w:ascii="Times New (W1)" w:hAnsi="Times New (W1)"/>
      <w:sz w:val="18"/>
      <w:szCs w:val="18"/>
      <w:lang w:val="en-GB"/>
    </w:rPr>
  </w:style>
  <w:style w:type="character" w:styleId="PageNumber">
    <w:name w:val="page number"/>
    <w:basedOn w:val="DefaultParagraphFont"/>
    <w:rsid w:val="004B035B"/>
  </w:style>
  <w:style w:type="paragraph" w:styleId="DocumentMap">
    <w:name w:val="Document Map"/>
    <w:basedOn w:val="Normal"/>
    <w:link w:val="DocumentMapChar"/>
    <w:rsid w:val="004B035B"/>
    <w:rPr>
      <w:rFonts w:ascii="Tahoma" w:hAnsi="Tahoma" w:cs="Tahoma"/>
      <w:sz w:val="16"/>
      <w:szCs w:val="16"/>
      <w:lang w:eastAsia="de-DE"/>
    </w:rPr>
  </w:style>
  <w:style w:type="character" w:customStyle="1" w:styleId="DocumentMapChar">
    <w:name w:val="Document Map Char"/>
    <w:basedOn w:val="DefaultParagraphFont"/>
    <w:link w:val="DocumentMap"/>
    <w:rsid w:val="004B035B"/>
    <w:rPr>
      <w:rFonts w:ascii="Tahoma" w:eastAsia="Times New Roman" w:hAnsi="Tahoma" w:cs="Tahoma"/>
      <w:sz w:val="16"/>
      <w:szCs w:val="16"/>
    </w:rPr>
  </w:style>
  <w:style w:type="paragraph" w:customStyle="1" w:styleId="033TableBullet">
    <w:name w:val="033_Table_Bullet"/>
    <w:basedOn w:val="Normal"/>
    <w:rsid w:val="004B035B"/>
    <w:pPr>
      <w:ind w:left="170" w:hanging="170"/>
    </w:pPr>
    <w:rPr>
      <w:lang w:eastAsia="de-DE"/>
    </w:rPr>
  </w:style>
  <w:style w:type="paragraph" w:styleId="TOCHeading">
    <w:name w:val="TOC Heading"/>
    <w:basedOn w:val="Heading1"/>
    <w:next w:val="Normal"/>
    <w:uiPriority w:val="39"/>
    <w:unhideWhenUsed/>
    <w:qFormat/>
    <w:rsid w:val="004B035B"/>
    <w:pPr>
      <w:spacing w:before="480" w:after="0" w:line="276" w:lineRule="auto"/>
      <w:outlineLvl w:val="9"/>
    </w:pPr>
    <w:rPr>
      <w:rFonts w:asciiTheme="majorHAnsi" w:eastAsiaTheme="majorEastAsia" w:hAnsiTheme="majorHAnsi" w:cstheme="majorBidi"/>
      <w:caps w:val="0"/>
      <w:color w:val="B37F00" w:themeColor="accent1" w:themeShade="BF"/>
      <w:sz w:val="28"/>
      <w:lang w:eastAsia="ja-JP"/>
    </w:rPr>
  </w:style>
  <w:style w:type="character" w:styleId="CommentReference">
    <w:name w:val="annotation reference"/>
    <w:basedOn w:val="DefaultParagraphFont"/>
    <w:semiHidden/>
    <w:unhideWhenUsed/>
    <w:rsid w:val="004B035B"/>
    <w:rPr>
      <w:sz w:val="16"/>
      <w:szCs w:val="16"/>
    </w:rPr>
  </w:style>
  <w:style w:type="paragraph" w:styleId="CommentText">
    <w:name w:val="annotation text"/>
    <w:basedOn w:val="Normal"/>
    <w:link w:val="CommentTextChar"/>
    <w:semiHidden/>
    <w:unhideWhenUsed/>
    <w:rsid w:val="004B035B"/>
    <w:rPr>
      <w:szCs w:val="20"/>
      <w:lang w:eastAsia="de-DE"/>
    </w:rPr>
  </w:style>
  <w:style w:type="character" w:customStyle="1" w:styleId="CommentTextChar">
    <w:name w:val="Comment Text Char"/>
    <w:basedOn w:val="DefaultParagraphFont"/>
    <w:link w:val="CommentText"/>
    <w:semiHidden/>
    <w:rsid w:val="004B035B"/>
    <w:rPr>
      <w:rFonts w:ascii="Times New Roman" w:eastAsia="Times New Roman" w:hAnsi="Times New Roman"/>
    </w:rPr>
  </w:style>
  <w:style w:type="paragraph" w:styleId="CommentSubject">
    <w:name w:val="annotation subject"/>
    <w:basedOn w:val="CommentText"/>
    <w:next w:val="CommentText"/>
    <w:link w:val="CommentSubjectChar"/>
    <w:semiHidden/>
    <w:unhideWhenUsed/>
    <w:rsid w:val="004B035B"/>
    <w:rPr>
      <w:b/>
      <w:bCs/>
    </w:rPr>
  </w:style>
  <w:style w:type="character" w:customStyle="1" w:styleId="CommentSubjectChar">
    <w:name w:val="Comment Subject Char"/>
    <w:basedOn w:val="CommentTextChar"/>
    <w:link w:val="CommentSubject"/>
    <w:semiHidden/>
    <w:rsid w:val="004B035B"/>
    <w:rPr>
      <w:rFonts w:ascii="Times New Roman" w:eastAsia="Times New Roman" w:hAnsi="Times New Roman"/>
      <w:b/>
      <w:bCs/>
    </w:rPr>
  </w:style>
  <w:style w:type="paragraph" w:styleId="HTMLPreformatted">
    <w:name w:val="HTML Preformatted"/>
    <w:basedOn w:val="Normal"/>
    <w:link w:val="HTMLPreformattedChar"/>
    <w:uiPriority w:val="99"/>
    <w:unhideWhenUsed/>
    <w:rsid w:val="004B0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Cs w:val="20"/>
    </w:rPr>
  </w:style>
  <w:style w:type="character" w:customStyle="1" w:styleId="HTMLPreformattedChar">
    <w:name w:val="HTML Preformatted Char"/>
    <w:basedOn w:val="DefaultParagraphFont"/>
    <w:link w:val="HTMLPreformatted"/>
    <w:uiPriority w:val="99"/>
    <w:rsid w:val="004B035B"/>
    <w:rPr>
      <w:rFonts w:ascii="Courier New" w:eastAsia="Times New Roman" w:hAnsi="Courier New" w:cs="Courier New"/>
      <w:lang w:val="en-US" w:eastAsia="en-US"/>
    </w:rPr>
  </w:style>
  <w:style w:type="paragraph" w:styleId="Revision">
    <w:name w:val="Revision"/>
    <w:hidden/>
    <w:uiPriority w:val="99"/>
    <w:semiHidden/>
    <w:rsid w:val="004B035B"/>
    <w:rPr>
      <w:rFonts w:asciiTheme="minorHAnsi" w:eastAsiaTheme="minorEastAsia" w:hAnsiTheme="minorHAnsi" w:cstheme="minorBidi"/>
      <w:sz w:val="22"/>
      <w:szCs w:val="22"/>
      <w:lang w:val="en-US" w:eastAsia="zh-CN"/>
    </w:rPr>
  </w:style>
  <w:style w:type="character" w:customStyle="1" w:styleId="pl-c">
    <w:name w:val="pl-c"/>
    <w:basedOn w:val="DefaultParagraphFont"/>
    <w:rsid w:val="004B035B"/>
  </w:style>
  <w:style w:type="character" w:customStyle="1" w:styleId="pl-k">
    <w:name w:val="pl-k"/>
    <w:basedOn w:val="DefaultParagraphFont"/>
    <w:rsid w:val="004B035B"/>
  </w:style>
  <w:style w:type="character" w:styleId="UnresolvedMention">
    <w:name w:val="Unresolved Mention"/>
    <w:basedOn w:val="DefaultParagraphFont"/>
    <w:uiPriority w:val="99"/>
    <w:semiHidden/>
    <w:unhideWhenUsed/>
    <w:rsid w:val="005B5A2B"/>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015350">
      <w:bodyDiv w:val="1"/>
      <w:marLeft w:val="0"/>
      <w:marRight w:val="0"/>
      <w:marTop w:val="0"/>
      <w:marBottom w:val="0"/>
      <w:divBdr>
        <w:top w:val="none" w:sz="0" w:space="0" w:color="auto"/>
        <w:left w:val="none" w:sz="0" w:space="0" w:color="auto"/>
        <w:bottom w:val="none" w:sz="0" w:space="0" w:color="auto"/>
        <w:right w:val="none" w:sz="0" w:space="0" w:color="auto"/>
      </w:divBdr>
      <w:divsChild>
        <w:div w:id="1077552208">
          <w:marLeft w:val="0"/>
          <w:marRight w:val="0"/>
          <w:marTop w:val="0"/>
          <w:marBottom w:val="0"/>
          <w:divBdr>
            <w:top w:val="none" w:sz="0" w:space="0" w:color="auto"/>
            <w:left w:val="none" w:sz="0" w:space="0" w:color="auto"/>
            <w:bottom w:val="none" w:sz="0" w:space="0" w:color="auto"/>
            <w:right w:val="none" w:sz="0" w:space="0" w:color="auto"/>
          </w:divBdr>
        </w:div>
        <w:div w:id="804589385">
          <w:marLeft w:val="0"/>
          <w:marRight w:val="0"/>
          <w:marTop w:val="0"/>
          <w:marBottom w:val="0"/>
          <w:divBdr>
            <w:top w:val="none" w:sz="0" w:space="0" w:color="auto"/>
            <w:left w:val="none" w:sz="0" w:space="0" w:color="auto"/>
            <w:bottom w:val="none" w:sz="0" w:space="0" w:color="auto"/>
            <w:right w:val="none" w:sz="0" w:space="0" w:color="auto"/>
          </w:divBdr>
        </w:div>
        <w:div w:id="1935825356">
          <w:marLeft w:val="0"/>
          <w:marRight w:val="0"/>
          <w:marTop w:val="0"/>
          <w:marBottom w:val="0"/>
          <w:divBdr>
            <w:top w:val="none" w:sz="0" w:space="0" w:color="auto"/>
            <w:left w:val="none" w:sz="0" w:space="0" w:color="auto"/>
            <w:bottom w:val="none" w:sz="0" w:space="0" w:color="auto"/>
            <w:right w:val="none" w:sz="0" w:space="0" w:color="auto"/>
          </w:divBdr>
        </w:div>
        <w:div w:id="2018002455">
          <w:marLeft w:val="0"/>
          <w:marRight w:val="0"/>
          <w:marTop w:val="0"/>
          <w:marBottom w:val="0"/>
          <w:divBdr>
            <w:top w:val="none" w:sz="0" w:space="0" w:color="auto"/>
            <w:left w:val="none" w:sz="0" w:space="0" w:color="auto"/>
            <w:bottom w:val="none" w:sz="0" w:space="0" w:color="auto"/>
            <w:right w:val="none" w:sz="0" w:space="0" w:color="auto"/>
          </w:divBdr>
        </w:div>
      </w:divsChild>
    </w:div>
    <w:div w:id="4018148">
      <w:bodyDiv w:val="1"/>
      <w:marLeft w:val="0"/>
      <w:marRight w:val="0"/>
      <w:marTop w:val="0"/>
      <w:marBottom w:val="0"/>
      <w:divBdr>
        <w:top w:val="none" w:sz="0" w:space="0" w:color="auto"/>
        <w:left w:val="none" w:sz="0" w:space="0" w:color="auto"/>
        <w:bottom w:val="none" w:sz="0" w:space="0" w:color="auto"/>
        <w:right w:val="none" w:sz="0" w:space="0" w:color="auto"/>
      </w:divBdr>
    </w:div>
    <w:div w:id="29108970">
      <w:bodyDiv w:val="1"/>
      <w:marLeft w:val="0"/>
      <w:marRight w:val="0"/>
      <w:marTop w:val="0"/>
      <w:marBottom w:val="0"/>
      <w:divBdr>
        <w:top w:val="none" w:sz="0" w:space="0" w:color="auto"/>
        <w:left w:val="none" w:sz="0" w:space="0" w:color="auto"/>
        <w:bottom w:val="none" w:sz="0" w:space="0" w:color="auto"/>
        <w:right w:val="none" w:sz="0" w:space="0" w:color="auto"/>
      </w:divBdr>
    </w:div>
    <w:div w:id="47844249">
      <w:bodyDiv w:val="1"/>
      <w:marLeft w:val="0"/>
      <w:marRight w:val="0"/>
      <w:marTop w:val="0"/>
      <w:marBottom w:val="0"/>
      <w:divBdr>
        <w:top w:val="none" w:sz="0" w:space="0" w:color="auto"/>
        <w:left w:val="none" w:sz="0" w:space="0" w:color="auto"/>
        <w:bottom w:val="none" w:sz="0" w:space="0" w:color="auto"/>
        <w:right w:val="none" w:sz="0" w:space="0" w:color="auto"/>
      </w:divBdr>
    </w:div>
    <w:div w:id="52781402">
      <w:bodyDiv w:val="1"/>
      <w:marLeft w:val="0"/>
      <w:marRight w:val="0"/>
      <w:marTop w:val="0"/>
      <w:marBottom w:val="0"/>
      <w:divBdr>
        <w:top w:val="none" w:sz="0" w:space="0" w:color="auto"/>
        <w:left w:val="none" w:sz="0" w:space="0" w:color="auto"/>
        <w:bottom w:val="none" w:sz="0" w:space="0" w:color="auto"/>
        <w:right w:val="none" w:sz="0" w:space="0" w:color="auto"/>
      </w:divBdr>
      <w:divsChild>
        <w:div w:id="1910263903">
          <w:marLeft w:val="0"/>
          <w:marRight w:val="0"/>
          <w:marTop w:val="0"/>
          <w:marBottom w:val="0"/>
          <w:divBdr>
            <w:top w:val="none" w:sz="0" w:space="0" w:color="auto"/>
            <w:left w:val="none" w:sz="0" w:space="0" w:color="auto"/>
            <w:bottom w:val="none" w:sz="0" w:space="0" w:color="auto"/>
            <w:right w:val="none" w:sz="0" w:space="0" w:color="auto"/>
          </w:divBdr>
        </w:div>
        <w:div w:id="1755936991">
          <w:marLeft w:val="0"/>
          <w:marRight w:val="0"/>
          <w:marTop w:val="0"/>
          <w:marBottom w:val="0"/>
          <w:divBdr>
            <w:top w:val="none" w:sz="0" w:space="0" w:color="auto"/>
            <w:left w:val="none" w:sz="0" w:space="0" w:color="auto"/>
            <w:bottom w:val="none" w:sz="0" w:space="0" w:color="auto"/>
            <w:right w:val="none" w:sz="0" w:space="0" w:color="auto"/>
          </w:divBdr>
        </w:div>
        <w:div w:id="742218211">
          <w:marLeft w:val="0"/>
          <w:marRight w:val="0"/>
          <w:marTop w:val="0"/>
          <w:marBottom w:val="0"/>
          <w:divBdr>
            <w:top w:val="none" w:sz="0" w:space="0" w:color="auto"/>
            <w:left w:val="none" w:sz="0" w:space="0" w:color="auto"/>
            <w:bottom w:val="none" w:sz="0" w:space="0" w:color="auto"/>
            <w:right w:val="none" w:sz="0" w:space="0" w:color="auto"/>
          </w:divBdr>
        </w:div>
        <w:div w:id="2016567162">
          <w:marLeft w:val="0"/>
          <w:marRight w:val="0"/>
          <w:marTop w:val="0"/>
          <w:marBottom w:val="0"/>
          <w:divBdr>
            <w:top w:val="none" w:sz="0" w:space="0" w:color="auto"/>
            <w:left w:val="none" w:sz="0" w:space="0" w:color="auto"/>
            <w:bottom w:val="none" w:sz="0" w:space="0" w:color="auto"/>
            <w:right w:val="none" w:sz="0" w:space="0" w:color="auto"/>
          </w:divBdr>
        </w:div>
        <w:div w:id="1890527374">
          <w:marLeft w:val="0"/>
          <w:marRight w:val="0"/>
          <w:marTop w:val="0"/>
          <w:marBottom w:val="0"/>
          <w:divBdr>
            <w:top w:val="none" w:sz="0" w:space="0" w:color="auto"/>
            <w:left w:val="none" w:sz="0" w:space="0" w:color="auto"/>
            <w:bottom w:val="none" w:sz="0" w:space="0" w:color="auto"/>
            <w:right w:val="none" w:sz="0" w:space="0" w:color="auto"/>
          </w:divBdr>
        </w:div>
        <w:div w:id="1543637774">
          <w:marLeft w:val="0"/>
          <w:marRight w:val="0"/>
          <w:marTop w:val="0"/>
          <w:marBottom w:val="0"/>
          <w:divBdr>
            <w:top w:val="none" w:sz="0" w:space="0" w:color="auto"/>
            <w:left w:val="none" w:sz="0" w:space="0" w:color="auto"/>
            <w:bottom w:val="none" w:sz="0" w:space="0" w:color="auto"/>
            <w:right w:val="none" w:sz="0" w:space="0" w:color="auto"/>
          </w:divBdr>
        </w:div>
        <w:div w:id="843976918">
          <w:marLeft w:val="0"/>
          <w:marRight w:val="0"/>
          <w:marTop w:val="0"/>
          <w:marBottom w:val="0"/>
          <w:divBdr>
            <w:top w:val="none" w:sz="0" w:space="0" w:color="auto"/>
            <w:left w:val="none" w:sz="0" w:space="0" w:color="auto"/>
            <w:bottom w:val="none" w:sz="0" w:space="0" w:color="auto"/>
            <w:right w:val="none" w:sz="0" w:space="0" w:color="auto"/>
          </w:divBdr>
        </w:div>
        <w:div w:id="1942302108">
          <w:marLeft w:val="0"/>
          <w:marRight w:val="0"/>
          <w:marTop w:val="0"/>
          <w:marBottom w:val="0"/>
          <w:divBdr>
            <w:top w:val="none" w:sz="0" w:space="0" w:color="auto"/>
            <w:left w:val="none" w:sz="0" w:space="0" w:color="auto"/>
            <w:bottom w:val="none" w:sz="0" w:space="0" w:color="auto"/>
            <w:right w:val="none" w:sz="0" w:space="0" w:color="auto"/>
          </w:divBdr>
        </w:div>
        <w:div w:id="1429738365">
          <w:marLeft w:val="0"/>
          <w:marRight w:val="0"/>
          <w:marTop w:val="0"/>
          <w:marBottom w:val="0"/>
          <w:divBdr>
            <w:top w:val="none" w:sz="0" w:space="0" w:color="auto"/>
            <w:left w:val="none" w:sz="0" w:space="0" w:color="auto"/>
            <w:bottom w:val="none" w:sz="0" w:space="0" w:color="auto"/>
            <w:right w:val="none" w:sz="0" w:space="0" w:color="auto"/>
          </w:divBdr>
        </w:div>
        <w:div w:id="1103648771">
          <w:marLeft w:val="0"/>
          <w:marRight w:val="0"/>
          <w:marTop w:val="0"/>
          <w:marBottom w:val="0"/>
          <w:divBdr>
            <w:top w:val="none" w:sz="0" w:space="0" w:color="auto"/>
            <w:left w:val="none" w:sz="0" w:space="0" w:color="auto"/>
            <w:bottom w:val="none" w:sz="0" w:space="0" w:color="auto"/>
            <w:right w:val="none" w:sz="0" w:space="0" w:color="auto"/>
          </w:divBdr>
        </w:div>
        <w:div w:id="517237007">
          <w:marLeft w:val="0"/>
          <w:marRight w:val="0"/>
          <w:marTop w:val="0"/>
          <w:marBottom w:val="0"/>
          <w:divBdr>
            <w:top w:val="none" w:sz="0" w:space="0" w:color="auto"/>
            <w:left w:val="none" w:sz="0" w:space="0" w:color="auto"/>
            <w:bottom w:val="none" w:sz="0" w:space="0" w:color="auto"/>
            <w:right w:val="none" w:sz="0" w:space="0" w:color="auto"/>
          </w:divBdr>
        </w:div>
        <w:div w:id="151263710">
          <w:marLeft w:val="0"/>
          <w:marRight w:val="0"/>
          <w:marTop w:val="0"/>
          <w:marBottom w:val="0"/>
          <w:divBdr>
            <w:top w:val="none" w:sz="0" w:space="0" w:color="auto"/>
            <w:left w:val="none" w:sz="0" w:space="0" w:color="auto"/>
            <w:bottom w:val="none" w:sz="0" w:space="0" w:color="auto"/>
            <w:right w:val="none" w:sz="0" w:space="0" w:color="auto"/>
          </w:divBdr>
        </w:div>
        <w:div w:id="1882017591">
          <w:marLeft w:val="0"/>
          <w:marRight w:val="0"/>
          <w:marTop w:val="0"/>
          <w:marBottom w:val="0"/>
          <w:divBdr>
            <w:top w:val="none" w:sz="0" w:space="0" w:color="auto"/>
            <w:left w:val="none" w:sz="0" w:space="0" w:color="auto"/>
            <w:bottom w:val="none" w:sz="0" w:space="0" w:color="auto"/>
            <w:right w:val="none" w:sz="0" w:space="0" w:color="auto"/>
          </w:divBdr>
        </w:div>
        <w:div w:id="314065014">
          <w:marLeft w:val="0"/>
          <w:marRight w:val="0"/>
          <w:marTop w:val="0"/>
          <w:marBottom w:val="0"/>
          <w:divBdr>
            <w:top w:val="none" w:sz="0" w:space="0" w:color="auto"/>
            <w:left w:val="none" w:sz="0" w:space="0" w:color="auto"/>
            <w:bottom w:val="none" w:sz="0" w:space="0" w:color="auto"/>
            <w:right w:val="none" w:sz="0" w:space="0" w:color="auto"/>
          </w:divBdr>
        </w:div>
      </w:divsChild>
    </w:div>
    <w:div w:id="62608498">
      <w:bodyDiv w:val="1"/>
      <w:marLeft w:val="0"/>
      <w:marRight w:val="0"/>
      <w:marTop w:val="0"/>
      <w:marBottom w:val="0"/>
      <w:divBdr>
        <w:top w:val="none" w:sz="0" w:space="0" w:color="auto"/>
        <w:left w:val="none" w:sz="0" w:space="0" w:color="auto"/>
        <w:bottom w:val="none" w:sz="0" w:space="0" w:color="auto"/>
        <w:right w:val="none" w:sz="0" w:space="0" w:color="auto"/>
      </w:divBdr>
    </w:div>
    <w:div w:id="99641046">
      <w:bodyDiv w:val="1"/>
      <w:marLeft w:val="0"/>
      <w:marRight w:val="0"/>
      <w:marTop w:val="0"/>
      <w:marBottom w:val="0"/>
      <w:divBdr>
        <w:top w:val="none" w:sz="0" w:space="0" w:color="auto"/>
        <w:left w:val="none" w:sz="0" w:space="0" w:color="auto"/>
        <w:bottom w:val="none" w:sz="0" w:space="0" w:color="auto"/>
        <w:right w:val="none" w:sz="0" w:space="0" w:color="auto"/>
      </w:divBdr>
    </w:div>
    <w:div w:id="119226010">
      <w:bodyDiv w:val="1"/>
      <w:marLeft w:val="0"/>
      <w:marRight w:val="0"/>
      <w:marTop w:val="0"/>
      <w:marBottom w:val="0"/>
      <w:divBdr>
        <w:top w:val="none" w:sz="0" w:space="0" w:color="auto"/>
        <w:left w:val="none" w:sz="0" w:space="0" w:color="auto"/>
        <w:bottom w:val="none" w:sz="0" w:space="0" w:color="auto"/>
        <w:right w:val="none" w:sz="0" w:space="0" w:color="auto"/>
      </w:divBdr>
    </w:div>
    <w:div w:id="145363093">
      <w:bodyDiv w:val="1"/>
      <w:marLeft w:val="0"/>
      <w:marRight w:val="0"/>
      <w:marTop w:val="0"/>
      <w:marBottom w:val="0"/>
      <w:divBdr>
        <w:top w:val="none" w:sz="0" w:space="0" w:color="auto"/>
        <w:left w:val="none" w:sz="0" w:space="0" w:color="auto"/>
        <w:bottom w:val="none" w:sz="0" w:space="0" w:color="auto"/>
        <w:right w:val="none" w:sz="0" w:space="0" w:color="auto"/>
      </w:divBdr>
      <w:divsChild>
        <w:div w:id="1403405371">
          <w:marLeft w:val="0"/>
          <w:marRight w:val="0"/>
          <w:marTop w:val="0"/>
          <w:marBottom w:val="0"/>
          <w:divBdr>
            <w:top w:val="none" w:sz="0" w:space="0" w:color="auto"/>
            <w:left w:val="none" w:sz="0" w:space="0" w:color="auto"/>
            <w:bottom w:val="none" w:sz="0" w:space="0" w:color="auto"/>
            <w:right w:val="none" w:sz="0" w:space="0" w:color="auto"/>
          </w:divBdr>
        </w:div>
        <w:div w:id="492792224">
          <w:marLeft w:val="0"/>
          <w:marRight w:val="0"/>
          <w:marTop w:val="0"/>
          <w:marBottom w:val="0"/>
          <w:divBdr>
            <w:top w:val="none" w:sz="0" w:space="0" w:color="auto"/>
            <w:left w:val="none" w:sz="0" w:space="0" w:color="auto"/>
            <w:bottom w:val="none" w:sz="0" w:space="0" w:color="auto"/>
            <w:right w:val="none" w:sz="0" w:space="0" w:color="auto"/>
          </w:divBdr>
        </w:div>
        <w:div w:id="1267032381">
          <w:marLeft w:val="0"/>
          <w:marRight w:val="0"/>
          <w:marTop w:val="0"/>
          <w:marBottom w:val="0"/>
          <w:divBdr>
            <w:top w:val="none" w:sz="0" w:space="0" w:color="auto"/>
            <w:left w:val="none" w:sz="0" w:space="0" w:color="auto"/>
            <w:bottom w:val="none" w:sz="0" w:space="0" w:color="auto"/>
            <w:right w:val="none" w:sz="0" w:space="0" w:color="auto"/>
          </w:divBdr>
        </w:div>
      </w:divsChild>
    </w:div>
    <w:div w:id="193155965">
      <w:bodyDiv w:val="1"/>
      <w:marLeft w:val="0"/>
      <w:marRight w:val="0"/>
      <w:marTop w:val="0"/>
      <w:marBottom w:val="0"/>
      <w:divBdr>
        <w:top w:val="none" w:sz="0" w:space="0" w:color="auto"/>
        <w:left w:val="none" w:sz="0" w:space="0" w:color="auto"/>
        <w:bottom w:val="none" w:sz="0" w:space="0" w:color="auto"/>
        <w:right w:val="none" w:sz="0" w:space="0" w:color="auto"/>
      </w:divBdr>
    </w:div>
    <w:div w:id="196084535">
      <w:bodyDiv w:val="1"/>
      <w:marLeft w:val="0"/>
      <w:marRight w:val="0"/>
      <w:marTop w:val="0"/>
      <w:marBottom w:val="0"/>
      <w:divBdr>
        <w:top w:val="none" w:sz="0" w:space="0" w:color="auto"/>
        <w:left w:val="none" w:sz="0" w:space="0" w:color="auto"/>
        <w:bottom w:val="none" w:sz="0" w:space="0" w:color="auto"/>
        <w:right w:val="none" w:sz="0" w:space="0" w:color="auto"/>
      </w:divBdr>
    </w:div>
    <w:div w:id="204954068">
      <w:bodyDiv w:val="1"/>
      <w:marLeft w:val="0"/>
      <w:marRight w:val="0"/>
      <w:marTop w:val="0"/>
      <w:marBottom w:val="0"/>
      <w:divBdr>
        <w:top w:val="none" w:sz="0" w:space="0" w:color="auto"/>
        <w:left w:val="none" w:sz="0" w:space="0" w:color="auto"/>
        <w:bottom w:val="none" w:sz="0" w:space="0" w:color="auto"/>
        <w:right w:val="none" w:sz="0" w:space="0" w:color="auto"/>
      </w:divBdr>
    </w:div>
    <w:div w:id="205996379">
      <w:bodyDiv w:val="1"/>
      <w:marLeft w:val="0"/>
      <w:marRight w:val="0"/>
      <w:marTop w:val="0"/>
      <w:marBottom w:val="0"/>
      <w:divBdr>
        <w:top w:val="none" w:sz="0" w:space="0" w:color="auto"/>
        <w:left w:val="none" w:sz="0" w:space="0" w:color="auto"/>
        <w:bottom w:val="none" w:sz="0" w:space="0" w:color="auto"/>
        <w:right w:val="none" w:sz="0" w:space="0" w:color="auto"/>
      </w:divBdr>
    </w:div>
    <w:div w:id="215359231">
      <w:bodyDiv w:val="1"/>
      <w:marLeft w:val="0"/>
      <w:marRight w:val="0"/>
      <w:marTop w:val="0"/>
      <w:marBottom w:val="0"/>
      <w:divBdr>
        <w:top w:val="none" w:sz="0" w:space="0" w:color="auto"/>
        <w:left w:val="none" w:sz="0" w:space="0" w:color="auto"/>
        <w:bottom w:val="none" w:sz="0" w:space="0" w:color="auto"/>
        <w:right w:val="none" w:sz="0" w:space="0" w:color="auto"/>
      </w:divBdr>
    </w:div>
    <w:div w:id="236551784">
      <w:bodyDiv w:val="1"/>
      <w:marLeft w:val="0"/>
      <w:marRight w:val="0"/>
      <w:marTop w:val="0"/>
      <w:marBottom w:val="0"/>
      <w:divBdr>
        <w:top w:val="none" w:sz="0" w:space="0" w:color="auto"/>
        <w:left w:val="none" w:sz="0" w:space="0" w:color="auto"/>
        <w:bottom w:val="none" w:sz="0" w:space="0" w:color="auto"/>
        <w:right w:val="none" w:sz="0" w:space="0" w:color="auto"/>
      </w:divBdr>
    </w:div>
    <w:div w:id="236671658">
      <w:bodyDiv w:val="1"/>
      <w:marLeft w:val="0"/>
      <w:marRight w:val="0"/>
      <w:marTop w:val="0"/>
      <w:marBottom w:val="0"/>
      <w:divBdr>
        <w:top w:val="none" w:sz="0" w:space="0" w:color="auto"/>
        <w:left w:val="none" w:sz="0" w:space="0" w:color="auto"/>
        <w:bottom w:val="none" w:sz="0" w:space="0" w:color="auto"/>
        <w:right w:val="none" w:sz="0" w:space="0" w:color="auto"/>
      </w:divBdr>
    </w:div>
    <w:div w:id="238294025">
      <w:bodyDiv w:val="1"/>
      <w:marLeft w:val="0"/>
      <w:marRight w:val="0"/>
      <w:marTop w:val="0"/>
      <w:marBottom w:val="0"/>
      <w:divBdr>
        <w:top w:val="none" w:sz="0" w:space="0" w:color="auto"/>
        <w:left w:val="none" w:sz="0" w:space="0" w:color="auto"/>
        <w:bottom w:val="none" w:sz="0" w:space="0" w:color="auto"/>
        <w:right w:val="none" w:sz="0" w:space="0" w:color="auto"/>
      </w:divBdr>
    </w:div>
    <w:div w:id="241184722">
      <w:bodyDiv w:val="1"/>
      <w:marLeft w:val="0"/>
      <w:marRight w:val="0"/>
      <w:marTop w:val="0"/>
      <w:marBottom w:val="0"/>
      <w:divBdr>
        <w:top w:val="none" w:sz="0" w:space="0" w:color="auto"/>
        <w:left w:val="none" w:sz="0" w:space="0" w:color="auto"/>
        <w:bottom w:val="none" w:sz="0" w:space="0" w:color="auto"/>
        <w:right w:val="none" w:sz="0" w:space="0" w:color="auto"/>
      </w:divBdr>
    </w:div>
    <w:div w:id="261882252">
      <w:bodyDiv w:val="1"/>
      <w:marLeft w:val="0"/>
      <w:marRight w:val="0"/>
      <w:marTop w:val="0"/>
      <w:marBottom w:val="0"/>
      <w:divBdr>
        <w:top w:val="none" w:sz="0" w:space="0" w:color="auto"/>
        <w:left w:val="none" w:sz="0" w:space="0" w:color="auto"/>
        <w:bottom w:val="none" w:sz="0" w:space="0" w:color="auto"/>
        <w:right w:val="none" w:sz="0" w:space="0" w:color="auto"/>
      </w:divBdr>
    </w:div>
    <w:div w:id="264924719">
      <w:bodyDiv w:val="1"/>
      <w:marLeft w:val="0"/>
      <w:marRight w:val="0"/>
      <w:marTop w:val="0"/>
      <w:marBottom w:val="0"/>
      <w:divBdr>
        <w:top w:val="none" w:sz="0" w:space="0" w:color="auto"/>
        <w:left w:val="none" w:sz="0" w:space="0" w:color="auto"/>
        <w:bottom w:val="none" w:sz="0" w:space="0" w:color="auto"/>
        <w:right w:val="none" w:sz="0" w:space="0" w:color="auto"/>
      </w:divBdr>
      <w:divsChild>
        <w:div w:id="1901094416">
          <w:marLeft w:val="0"/>
          <w:marRight w:val="0"/>
          <w:marTop w:val="0"/>
          <w:marBottom w:val="0"/>
          <w:divBdr>
            <w:top w:val="none" w:sz="0" w:space="0" w:color="auto"/>
            <w:left w:val="none" w:sz="0" w:space="0" w:color="auto"/>
            <w:bottom w:val="none" w:sz="0" w:space="0" w:color="auto"/>
            <w:right w:val="none" w:sz="0" w:space="0" w:color="auto"/>
          </w:divBdr>
        </w:div>
      </w:divsChild>
    </w:div>
    <w:div w:id="291638281">
      <w:bodyDiv w:val="1"/>
      <w:marLeft w:val="0"/>
      <w:marRight w:val="0"/>
      <w:marTop w:val="0"/>
      <w:marBottom w:val="0"/>
      <w:divBdr>
        <w:top w:val="none" w:sz="0" w:space="0" w:color="auto"/>
        <w:left w:val="none" w:sz="0" w:space="0" w:color="auto"/>
        <w:bottom w:val="none" w:sz="0" w:space="0" w:color="auto"/>
        <w:right w:val="none" w:sz="0" w:space="0" w:color="auto"/>
      </w:divBdr>
    </w:div>
    <w:div w:id="386731939">
      <w:bodyDiv w:val="1"/>
      <w:marLeft w:val="0"/>
      <w:marRight w:val="0"/>
      <w:marTop w:val="0"/>
      <w:marBottom w:val="0"/>
      <w:divBdr>
        <w:top w:val="none" w:sz="0" w:space="0" w:color="auto"/>
        <w:left w:val="none" w:sz="0" w:space="0" w:color="auto"/>
        <w:bottom w:val="none" w:sz="0" w:space="0" w:color="auto"/>
        <w:right w:val="none" w:sz="0" w:space="0" w:color="auto"/>
      </w:divBdr>
    </w:div>
    <w:div w:id="424614039">
      <w:bodyDiv w:val="1"/>
      <w:marLeft w:val="0"/>
      <w:marRight w:val="0"/>
      <w:marTop w:val="0"/>
      <w:marBottom w:val="0"/>
      <w:divBdr>
        <w:top w:val="none" w:sz="0" w:space="0" w:color="auto"/>
        <w:left w:val="none" w:sz="0" w:space="0" w:color="auto"/>
        <w:bottom w:val="none" w:sz="0" w:space="0" w:color="auto"/>
        <w:right w:val="none" w:sz="0" w:space="0" w:color="auto"/>
      </w:divBdr>
    </w:div>
    <w:div w:id="468867201">
      <w:bodyDiv w:val="1"/>
      <w:marLeft w:val="0"/>
      <w:marRight w:val="0"/>
      <w:marTop w:val="0"/>
      <w:marBottom w:val="0"/>
      <w:divBdr>
        <w:top w:val="none" w:sz="0" w:space="0" w:color="auto"/>
        <w:left w:val="none" w:sz="0" w:space="0" w:color="auto"/>
        <w:bottom w:val="none" w:sz="0" w:space="0" w:color="auto"/>
        <w:right w:val="none" w:sz="0" w:space="0" w:color="auto"/>
      </w:divBdr>
      <w:divsChild>
        <w:div w:id="748311562">
          <w:marLeft w:val="0"/>
          <w:marRight w:val="0"/>
          <w:marTop w:val="0"/>
          <w:marBottom w:val="0"/>
          <w:divBdr>
            <w:top w:val="none" w:sz="0" w:space="0" w:color="auto"/>
            <w:left w:val="none" w:sz="0" w:space="0" w:color="auto"/>
            <w:bottom w:val="none" w:sz="0" w:space="0" w:color="auto"/>
            <w:right w:val="none" w:sz="0" w:space="0" w:color="auto"/>
          </w:divBdr>
        </w:div>
        <w:div w:id="413010227">
          <w:marLeft w:val="0"/>
          <w:marRight w:val="0"/>
          <w:marTop w:val="0"/>
          <w:marBottom w:val="0"/>
          <w:divBdr>
            <w:top w:val="none" w:sz="0" w:space="0" w:color="auto"/>
            <w:left w:val="none" w:sz="0" w:space="0" w:color="auto"/>
            <w:bottom w:val="none" w:sz="0" w:space="0" w:color="auto"/>
            <w:right w:val="none" w:sz="0" w:space="0" w:color="auto"/>
          </w:divBdr>
        </w:div>
        <w:div w:id="1702970287">
          <w:marLeft w:val="0"/>
          <w:marRight w:val="0"/>
          <w:marTop w:val="0"/>
          <w:marBottom w:val="0"/>
          <w:divBdr>
            <w:top w:val="none" w:sz="0" w:space="0" w:color="auto"/>
            <w:left w:val="none" w:sz="0" w:space="0" w:color="auto"/>
            <w:bottom w:val="none" w:sz="0" w:space="0" w:color="auto"/>
            <w:right w:val="none" w:sz="0" w:space="0" w:color="auto"/>
          </w:divBdr>
        </w:div>
      </w:divsChild>
    </w:div>
    <w:div w:id="532231014">
      <w:bodyDiv w:val="1"/>
      <w:marLeft w:val="0"/>
      <w:marRight w:val="0"/>
      <w:marTop w:val="0"/>
      <w:marBottom w:val="0"/>
      <w:divBdr>
        <w:top w:val="none" w:sz="0" w:space="0" w:color="auto"/>
        <w:left w:val="none" w:sz="0" w:space="0" w:color="auto"/>
        <w:bottom w:val="none" w:sz="0" w:space="0" w:color="auto"/>
        <w:right w:val="none" w:sz="0" w:space="0" w:color="auto"/>
      </w:divBdr>
      <w:divsChild>
        <w:div w:id="301472997">
          <w:marLeft w:val="0"/>
          <w:marRight w:val="0"/>
          <w:marTop w:val="0"/>
          <w:marBottom w:val="0"/>
          <w:divBdr>
            <w:top w:val="none" w:sz="0" w:space="0" w:color="auto"/>
            <w:left w:val="none" w:sz="0" w:space="0" w:color="auto"/>
            <w:bottom w:val="none" w:sz="0" w:space="0" w:color="auto"/>
            <w:right w:val="none" w:sz="0" w:space="0" w:color="auto"/>
          </w:divBdr>
        </w:div>
      </w:divsChild>
    </w:div>
    <w:div w:id="539391823">
      <w:bodyDiv w:val="1"/>
      <w:marLeft w:val="0"/>
      <w:marRight w:val="0"/>
      <w:marTop w:val="0"/>
      <w:marBottom w:val="0"/>
      <w:divBdr>
        <w:top w:val="none" w:sz="0" w:space="0" w:color="auto"/>
        <w:left w:val="none" w:sz="0" w:space="0" w:color="auto"/>
        <w:bottom w:val="none" w:sz="0" w:space="0" w:color="auto"/>
        <w:right w:val="none" w:sz="0" w:space="0" w:color="auto"/>
      </w:divBdr>
    </w:div>
    <w:div w:id="539588924">
      <w:bodyDiv w:val="1"/>
      <w:marLeft w:val="0"/>
      <w:marRight w:val="0"/>
      <w:marTop w:val="0"/>
      <w:marBottom w:val="0"/>
      <w:divBdr>
        <w:top w:val="none" w:sz="0" w:space="0" w:color="auto"/>
        <w:left w:val="none" w:sz="0" w:space="0" w:color="auto"/>
        <w:bottom w:val="none" w:sz="0" w:space="0" w:color="auto"/>
        <w:right w:val="none" w:sz="0" w:space="0" w:color="auto"/>
      </w:divBdr>
      <w:divsChild>
        <w:div w:id="101144996">
          <w:marLeft w:val="0"/>
          <w:marRight w:val="0"/>
          <w:marTop w:val="0"/>
          <w:marBottom w:val="0"/>
          <w:divBdr>
            <w:top w:val="none" w:sz="0" w:space="0" w:color="auto"/>
            <w:left w:val="none" w:sz="0" w:space="0" w:color="auto"/>
            <w:bottom w:val="none" w:sz="0" w:space="0" w:color="auto"/>
            <w:right w:val="none" w:sz="0" w:space="0" w:color="auto"/>
          </w:divBdr>
        </w:div>
        <w:div w:id="410079802">
          <w:marLeft w:val="0"/>
          <w:marRight w:val="0"/>
          <w:marTop w:val="0"/>
          <w:marBottom w:val="0"/>
          <w:divBdr>
            <w:top w:val="none" w:sz="0" w:space="0" w:color="auto"/>
            <w:left w:val="none" w:sz="0" w:space="0" w:color="auto"/>
            <w:bottom w:val="none" w:sz="0" w:space="0" w:color="auto"/>
            <w:right w:val="none" w:sz="0" w:space="0" w:color="auto"/>
          </w:divBdr>
        </w:div>
        <w:div w:id="232354761">
          <w:marLeft w:val="0"/>
          <w:marRight w:val="0"/>
          <w:marTop w:val="0"/>
          <w:marBottom w:val="0"/>
          <w:divBdr>
            <w:top w:val="none" w:sz="0" w:space="0" w:color="auto"/>
            <w:left w:val="none" w:sz="0" w:space="0" w:color="auto"/>
            <w:bottom w:val="none" w:sz="0" w:space="0" w:color="auto"/>
            <w:right w:val="none" w:sz="0" w:space="0" w:color="auto"/>
          </w:divBdr>
        </w:div>
      </w:divsChild>
    </w:div>
    <w:div w:id="540171655">
      <w:bodyDiv w:val="1"/>
      <w:marLeft w:val="0"/>
      <w:marRight w:val="0"/>
      <w:marTop w:val="0"/>
      <w:marBottom w:val="0"/>
      <w:divBdr>
        <w:top w:val="none" w:sz="0" w:space="0" w:color="auto"/>
        <w:left w:val="none" w:sz="0" w:space="0" w:color="auto"/>
        <w:bottom w:val="none" w:sz="0" w:space="0" w:color="auto"/>
        <w:right w:val="none" w:sz="0" w:space="0" w:color="auto"/>
      </w:divBdr>
    </w:div>
    <w:div w:id="553547552">
      <w:bodyDiv w:val="1"/>
      <w:marLeft w:val="0"/>
      <w:marRight w:val="0"/>
      <w:marTop w:val="0"/>
      <w:marBottom w:val="0"/>
      <w:divBdr>
        <w:top w:val="none" w:sz="0" w:space="0" w:color="auto"/>
        <w:left w:val="none" w:sz="0" w:space="0" w:color="auto"/>
        <w:bottom w:val="none" w:sz="0" w:space="0" w:color="auto"/>
        <w:right w:val="none" w:sz="0" w:space="0" w:color="auto"/>
      </w:divBdr>
    </w:div>
    <w:div w:id="590090588">
      <w:bodyDiv w:val="1"/>
      <w:marLeft w:val="0"/>
      <w:marRight w:val="0"/>
      <w:marTop w:val="0"/>
      <w:marBottom w:val="0"/>
      <w:divBdr>
        <w:top w:val="none" w:sz="0" w:space="0" w:color="auto"/>
        <w:left w:val="none" w:sz="0" w:space="0" w:color="auto"/>
        <w:bottom w:val="none" w:sz="0" w:space="0" w:color="auto"/>
        <w:right w:val="none" w:sz="0" w:space="0" w:color="auto"/>
      </w:divBdr>
    </w:div>
    <w:div w:id="594171253">
      <w:bodyDiv w:val="1"/>
      <w:marLeft w:val="0"/>
      <w:marRight w:val="0"/>
      <w:marTop w:val="0"/>
      <w:marBottom w:val="0"/>
      <w:divBdr>
        <w:top w:val="none" w:sz="0" w:space="0" w:color="auto"/>
        <w:left w:val="none" w:sz="0" w:space="0" w:color="auto"/>
        <w:bottom w:val="none" w:sz="0" w:space="0" w:color="auto"/>
        <w:right w:val="none" w:sz="0" w:space="0" w:color="auto"/>
      </w:divBdr>
    </w:div>
    <w:div w:id="596133548">
      <w:bodyDiv w:val="1"/>
      <w:marLeft w:val="0"/>
      <w:marRight w:val="0"/>
      <w:marTop w:val="0"/>
      <w:marBottom w:val="0"/>
      <w:divBdr>
        <w:top w:val="none" w:sz="0" w:space="0" w:color="auto"/>
        <w:left w:val="none" w:sz="0" w:space="0" w:color="auto"/>
        <w:bottom w:val="none" w:sz="0" w:space="0" w:color="auto"/>
        <w:right w:val="none" w:sz="0" w:space="0" w:color="auto"/>
      </w:divBdr>
    </w:div>
    <w:div w:id="612172915">
      <w:bodyDiv w:val="1"/>
      <w:marLeft w:val="0"/>
      <w:marRight w:val="0"/>
      <w:marTop w:val="0"/>
      <w:marBottom w:val="0"/>
      <w:divBdr>
        <w:top w:val="none" w:sz="0" w:space="0" w:color="auto"/>
        <w:left w:val="none" w:sz="0" w:space="0" w:color="auto"/>
        <w:bottom w:val="none" w:sz="0" w:space="0" w:color="auto"/>
        <w:right w:val="none" w:sz="0" w:space="0" w:color="auto"/>
      </w:divBdr>
      <w:divsChild>
        <w:div w:id="761490726">
          <w:marLeft w:val="0"/>
          <w:marRight w:val="0"/>
          <w:marTop w:val="0"/>
          <w:marBottom w:val="0"/>
          <w:divBdr>
            <w:top w:val="none" w:sz="0" w:space="0" w:color="auto"/>
            <w:left w:val="none" w:sz="0" w:space="0" w:color="auto"/>
            <w:bottom w:val="none" w:sz="0" w:space="0" w:color="auto"/>
            <w:right w:val="none" w:sz="0" w:space="0" w:color="auto"/>
          </w:divBdr>
        </w:div>
        <w:div w:id="2123768924">
          <w:marLeft w:val="0"/>
          <w:marRight w:val="0"/>
          <w:marTop w:val="0"/>
          <w:marBottom w:val="0"/>
          <w:divBdr>
            <w:top w:val="none" w:sz="0" w:space="0" w:color="auto"/>
            <w:left w:val="none" w:sz="0" w:space="0" w:color="auto"/>
            <w:bottom w:val="none" w:sz="0" w:space="0" w:color="auto"/>
            <w:right w:val="none" w:sz="0" w:space="0" w:color="auto"/>
          </w:divBdr>
        </w:div>
        <w:div w:id="1819107698">
          <w:marLeft w:val="0"/>
          <w:marRight w:val="0"/>
          <w:marTop w:val="0"/>
          <w:marBottom w:val="0"/>
          <w:divBdr>
            <w:top w:val="none" w:sz="0" w:space="0" w:color="auto"/>
            <w:left w:val="none" w:sz="0" w:space="0" w:color="auto"/>
            <w:bottom w:val="none" w:sz="0" w:space="0" w:color="auto"/>
            <w:right w:val="none" w:sz="0" w:space="0" w:color="auto"/>
          </w:divBdr>
        </w:div>
        <w:div w:id="1969700463">
          <w:marLeft w:val="0"/>
          <w:marRight w:val="0"/>
          <w:marTop w:val="0"/>
          <w:marBottom w:val="0"/>
          <w:divBdr>
            <w:top w:val="none" w:sz="0" w:space="0" w:color="auto"/>
            <w:left w:val="none" w:sz="0" w:space="0" w:color="auto"/>
            <w:bottom w:val="none" w:sz="0" w:space="0" w:color="auto"/>
            <w:right w:val="none" w:sz="0" w:space="0" w:color="auto"/>
          </w:divBdr>
        </w:div>
        <w:div w:id="871235880">
          <w:marLeft w:val="0"/>
          <w:marRight w:val="0"/>
          <w:marTop w:val="0"/>
          <w:marBottom w:val="0"/>
          <w:divBdr>
            <w:top w:val="none" w:sz="0" w:space="0" w:color="auto"/>
            <w:left w:val="none" w:sz="0" w:space="0" w:color="auto"/>
            <w:bottom w:val="none" w:sz="0" w:space="0" w:color="auto"/>
            <w:right w:val="none" w:sz="0" w:space="0" w:color="auto"/>
          </w:divBdr>
        </w:div>
        <w:div w:id="1879928669">
          <w:marLeft w:val="0"/>
          <w:marRight w:val="0"/>
          <w:marTop w:val="0"/>
          <w:marBottom w:val="0"/>
          <w:divBdr>
            <w:top w:val="none" w:sz="0" w:space="0" w:color="auto"/>
            <w:left w:val="none" w:sz="0" w:space="0" w:color="auto"/>
            <w:bottom w:val="none" w:sz="0" w:space="0" w:color="auto"/>
            <w:right w:val="none" w:sz="0" w:space="0" w:color="auto"/>
          </w:divBdr>
        </w:div>
        <w:div w:id="1571621778">
          <w:marLeft w:val="0"/>
          <w:marRight w:val="0"/>
          <w:marTop w:val="0"/>
          <w:marBottom w:val="0"/>
          <w:divBdr>
            <w:top w:val="none" w:sz="0" w:space="0" w:color="auto"/>
            <w:left w:val="none" w:sz="0" w:space="0" w:color="auto"/>
            <w:bottom w:val="none" w:sz="0" w:space="0" w:color="auto"/>
            <w:right w:val="none" w:sz="0" w:space="0" w:color="auto"/>
          </w:divBdr>
        </w:div>
        <w:div w:id="2058124708">
          <w:marLeft w:val="0"/>
          <w:marRight w:val="0"/>
          <w:marTop w:val="0"/>
          <w:marBottom w:val="0"/>
          <w:divBdr>
            <w:top w:val="none" w:sz="0" w:space="0" w:color="auto"/>
            <w:left w:val="none" w:sz="0" w:space="0" w:color="auto"/>
            <w:bottom w:val="none" w:sz="0" w:space="0" w:color="auto"/>
            <w:right w:val="none" w:sz="0" w:space="0" w:color="auto"/>
          </w:divBdr>
        </w:div>
      </w:divsChild>
    </w:div>
    <w:div w:id="637808294">
      <w:bodyDiv w:val="1"/>
      <w:marLeft w:val="0"/>
      <w:marRight w:val="0"/>
      <w:marTop w:val="0"/>
      <w:marBottom w:val="0"/>
      <w:divBdr>
        <w:top w:val="none" w:sz="0" w:space="0" w:color="auto"/>
        <w:left w:val="none" w:sz="0" w:space="0" w:color="auto"/>
        <w:bottom w:val="none" w:sz="0" w:space="0" w:color="auto"/>
        <w:right w:val="none" w:sz="0" w:space="0" w:color="auto"/>
      </w:divBdr>
    </w:div>
    <w:div w:id="662321659">
      <w:bodyDiv w:val="1"/>
      <w:marLeft w:val="0"/>
      <w:marRight w:val="0"/>
      <w:marTop w:val="0"/>
      <w:marBottom w:val="0"/>
      <w:divBdr>
        <w:top w:val="none" w:sz="0" w:space="0" w:color="auto"/>
        <w:left w:val="none" w:sz="0" w:space="0" w:color="auto"/>
        <w:bottom w:val="none" w:sz="0" w:space="0" w:color="auto"/>
        <w:right w:val="none" w:sz="0" w:space="0" w:color="auto"/>
      </w:divBdr>
    </w:div>
    <w:div w:id="742262970">
      <w:bodyDiv w:val="1"/>
      <w:marLeft w:val="0"/>
      <w:marRight w:val="0"/>
      <w:marTop w:val="0"/>
      <w:marBottom w:val="0"/>
      <w:divBdr>
        <w:top w:val="none" w:sz="0" w:space="0" w:color="auto"/>
        <w:left w:val="none" w:sz="0" w:space="0" w:color="auto"/>
        <w:bottom w:val="none" w:sz="0" w:space="0" w:color="auto"/>
        <w:right w:val="none" w:sz="0" w:space="0" w:color="auto"/>
      </w:divBdr>
      <w:divsChild>
        <w:div w:id="1583299607">
          <w:marLeft w:val="0"/>
          <w:marRight w:val="0"/>
          <w:marTop w:val="0"/>
          <w:marBottom w:val="0"/>
          <w:divBdr>
            <w:top w:val="none" w:sz="0" w:space="0" w:color="auto"/>
            <w:left w:val="none" w:sz="0" w:space="0" w:color="auto"/>
            <w:bottom w:val="none" w:sz="0" w:space="0" w:color="auto"/>
            <w:right w:val="none" w:sz="0" w:space="0" w:color="auto"/>
          </w:divBdr>
        </w:div>
        <w:div w:id="1392730369">
          <w:marLeft w:val="0"/>
          <w:marRight w:val="0"/>
          <w:marTop w:val="0"/>
          <w:marBottom w:val="0"/>
          <w:divBdr>
            <w:top w:val="none" w:sz="0" w:space="0" w:color="auto"/>
            <w:left w:val="none" w:sz="0" w:space="0" w:color="auto"/>
            <w:bottom w:val="none" w:sz="0" w:space="0" w:color="auto"/>
            <w:right w:val="none" w:sz="0" w:space="0" w:color="auto"/>
          </w:divBdr>
        </w:div>
        <w:div w:id="2100712418">
          <w:marLeft w:val="0"/>
          <w:marRight w:val="0"/>
          <w:marTop w:val="0"/>
          <w:marBottom w:val="0"/>
          <w:divBdr>
            <w:top w:val="none" w:sz="0" w:space="0" w:color="auto"/>
            <w:left w:val="none" w:sz="0" w:space="0" w:color="auto"/>
            <w:bottom w:val="none" w:sz="0" w:space="0" w:color="auto"/>
            <w:right w:val="none" w:sz="0" w:space="0" w:color="auto"/>
          </w:divBdr>
        </w:div>
      </w:divsChild>
    </w:div>
    <w:div w:id="749691051">
      <w:bodyDiv w:val="1"/>
      <w:marLeft w:val="0"/>
      <w:marRight w:val="0"/>
      <w:marTop w:val="0"/>
      <w:marBottom w:val="0"/>
      <w:divBdr>
        <w:top w:val="none" w:sz="0" w:space="0" w:color="auto"/>
        <w:left w:val="none" w:sz="0" w:space="0" w:color="auto"/>
        <w:bottom w:val="none" w:sz="0" w:space="0" w:color="auto"/>
        <w:right w:val="none" w:sz="0" w:space="0" w:color="auto"/>
      </w:divBdr>
      <w:divsChild>
        <w:div w:id="242102874">
          <w:marLeft w:val="0"/>
          <w:marRight w:val="0"/>
          <w:marTop w:val="0"/>
          <w:marBottom w:val="0"/>
          <w:divBdr>
            <w:top w:val="none" w:sz="0" w:space="0" w:color="auto"/>
            <w:left w:val="none" w:sz="0" w:space="0" w:color="auto"/>
            <w:bottom w:val="none" w:sz="0" w:space="0" w:color="auto"/>
            <w:right w:val="none" w:sz="0" w:space="0" w:color="auto"/>
          </w:divBdr>
        </w:div>
        <w:div w:id="1040788962">
          <w:marLeft w:val="0"/>
          <w:marRight w:val="0"/>
          <w:marTop w:val="0"/>
          <w:marBottom w:val="0"/>
          <w:divBdr>
            <w:top w:val="none" w:sz="0" w:space="0" w:color="auto"/>
            <w:left w:val="none" w:sz="0" w:space="0" w:color="auto"/>
            <w:bottom w:val="none" w:sz="0" w:space="0" w:color="auto"/>
            <w:right w:val="none" w:sz="0" w:space="0" w:color="auto"/>
          </w:divBdr>
        </w:div>
        <w:div w:id="1129589445">
          <w:marLeft w:val="0"/>
          <w:marRight w:val="0"/>
          <w:marTop w:val="0"/>
          <w:marBottom w:val="0"/>
          <w:divBdr>
            <w:top w:val="none" w:sz="0" w:space="0" w:color="auto"/>
            <w:left w:val="none" w:sz="0" w:space="0" w:color="auto"/>
            <w:bottom w:val="none" w:sz="0" w:space="0" w:color="auto"/>
            <w:right w:val="none" w:sz="0" w:space="0" w:color="auto"/>
          </w:divBdr>
        </w:div>
        <w:div w:id="1397895594">
          <w:marLeft w:val="0"/>
          <w:marRight w:val="0"/>
          <w:marTop w:val="0"/>
          <w:marBottom w:val="0"/>
          <w:divBdr>
            <w:top w:val="none" w:sz="0" w:space="0" w:color="auto"/>
            <w:left w:val="none" w:sz="0" w:space="0" w:color="auto"/>
            <w:bottom w:val="none" w:sz="0" w:space="0" w:color="auto"/>
            <w:right w:val="none" w:sz="0" w:space="0" w:color="auto"/>
          </w:divBdr>
        </w:div>
        <w:div w:id="1662655885">
          <w:marLeft w:val="0"/>
          <w:marRight w:val="0"/>
          <w:marTop w:val="0"/>
          <w:marBottom w:val="0"/>
          <w:divBdr>
            <w:top w:val="none" w:sz="0" w:space="0" w:color="auto"/>
            <w:left w:val="none" w:sz="0" w:space="0" w:color="auto"/>
            <w:bottom w:val="none" w:sz="0" w:space="0" w:color="auto"/>
            <w:right w:val="none" w:sz="0" w:space="0" w:color="auto"/>
          </w:divBdr>
        </w:div>
        <w:div w:id="821968138">
          <w:marLeft w:val="0"/>
          <w:marRight w:val="0"/>
          <w:marTop w:val="0"/>
          <w:marBottom w:val="0"/>
          <w:divBdr>
            <w:top w:val="none" w:sz="0" w:space="0" w:color="auto"/>
            <w:left w:val="none" w:sz="0" w:space="0" w:color="auto"/>
            <w:bottom w:val="none" w:sz="0" w:space="0" w:color="auto"/>
            <w:right w:val="none" w:sz="0" w:space="0" w:color="auto"/>
          </w:divBdr>
        </w:div>
        <w:div w:id="1192572819">
          <w:marLeft w:val="0"/>
          <w:marRight w:val="0"/>
          <w:marTop w:val="0"/>
          <w:marBottom w:val="0"/>
          <w:divBdr>
            <w:top w:val="none" w:sz="0" w:space="0" w:color="auto"/>
            <w:left w:val="none" w:sz="0" w:space="0" w:color="auto"/>
            <w:bottom w:val="none" w:sz="0" w:space="0" w:color="auto"/>
            <w:right w:val="none" w:sz="0" w:space="0" w:color="auto"/>
          </w:divBdr>
        </w:div>
      </w:divsChild>
    </w:div>
    <w:div w:id="753866426">
      <w:bodyDiv w:val="1"/>
      <w:marLeft w:val="0"/>
      <w:marRight w:val="0"/>
      <w:marTop w:val="0"/>
      <w:marBottom w:val="0"/>
      <w:divBdr>
        <w:top w:val="none" w:sz="0" w:space="0" w:color="auto"/>
        <w:left w:val="none" w:sz="0" w:space="0" w:color="auto"/>
        <w:bottom w:val="none" w:sz="0" w:space="0" w:color="auto"/>
        <w:right w:val="none" w:sz="0" w:space="0" w:color="auto"/>
      </w:divBdr>
    </w:div>
    <w:div w:id="766928387">
      <w:bodyDiv w:val="1"/>
      <w:marLeft w:val="0"/>
      <w:marRight w:val="0"/>
      <w:marTop w:val="0"/>
      <w:marBottom w:val="0"/>
      <w:divBdr>
        <w:top w:val="none" w:sz="0" w:space="0" w:color="auto"/>
        <w:left w:val="none" w:sz="0" w:space="0" w:color="auto"/>
        <w:bottom w:val="none" w:sz="0" w:space="0" w:color="auto"/>
        <w:right w:val="none" w:sz="0" w:space="0" w:color="auto"/>
      </w:divBdr>
    </w:div>
    <w:div w:id="781455928">
      <w:bodyDiv w:val="1"/>
      <w:marLeft w:val="0"/>
      <w:marRight w:val="0"/>
      <w:marTop w:val="0"/>
      <w:marBottom w:val="0"/>
      <w:divBdr>
        <w:top w:val="none" w:sz="0" w:space="0" w:color="auto"/>
        <w:left w:val="none" w:sz="0" w:space="0" w:color="auto"/>
        <w:bottom w:val="none" w:sz="0" w:space="0" w:color="auto"/>
        <w:right w:val="none" w:sz="0" w:space="0" w:color="auto"/>
      </w:divBdr>
    </w:div>
    <w:div w:id="800732726">
      <w:bodyDiv w:val="1"/>
      <w:marLeft w:val="0"/>
      <w:marRight w:val="0"/>
      <w:marTop w:val="0"/>
      <w:marBottom w:val="0"/>
      <w:divBdr>
        <w:top w:val="none" w:sz="0" w:space="0" w:color="auto"/>
        <w:left w:val="none" w:sz="0" w:space="0" w:color="auto"/>
        <w:bottom w:val="none" w:sz="0" w:space="0" w:color="auto"/>
        <w:right w:val="none" w:sz="0" w:space="0" w:color="auto"/>
      </w:divBdr>
      <w:divsChild>
        <w:div w:id="891968666">
          <w:marLeft w:val="0"/>
          <w:marRight w:val="0"/>
          <w:marTop w:val="0"/>
          <w:marBottom w:val="0"/>
          <w:divBdr>
            <w:top w:val="none" w:sz="0" w:space="0" w:color="auto"/>
            <w:left w:val="none" w:sz="0" w:space="0" w:color="auto"/>
            <w:bottom w:val="none" w:sz="0" w:space="0" w:color="auto"/>
            <w:right w:val="none" w:sz="0" w:space="0" w:color="auto"/>
          </w:divBdr>
        </w:div>
        <w:div w:id="915044903">
          <w:marLeft w:val="0"/>
          <w:marRight w:val="0"/>
          <w:marTop w:val="0"/>
          <w:marBottom w:val="0"/>
          <w:divBdr>
            <w:top w:val="none" w:sz="0" w:space="0" w:color="auto"/>
            <w:left w:val="none" w:sz="0" w:space="0" w:color="auto"/>
            <w:bottom w:val="none" w:sz="0" w:space="0" w:color="auto"/>
            <w:right w:val="none" w:sz="0" w:space="0" w:color="auto"/>
          </w:divBdr>
        </w:div>
        <w:div w:id="1654486255">
          <w:marLeft w:val="0"/>
          <w:marRight w:val="0"/>
          <w:marTop w:val="0"/>
          <w:marBottom w:val="0"/>
          <w:divBdr>
            <w:top w:val="none" w:sz="0" w:space="0" w:color="auto"/>
            <w:left w:val="none" w:sz="0" w:space="0" w:color="auto"/>
            <w:bottom w:val="none" w:sz="0" w:space="0" w:color="auto"/>
            <w:right w:val="none" w:sz="0" w:space="0" w:color="auto"/>
          </w:divBdr>
        </w:div>
        <w:div w:id="710812563">
          <w:marLeft w:val="0"/>
          <w:marRight w:val="0"/>
          <w:marTop w:val="0"/>
          <w:marBottom w:val="0"/>
          <w:divBdr>
            <w:top w:val="none" w:sz="0" w:space="0" w:color="auto"/>
            <w:left w:val="none" w:sz="0" w:space="0" w:color="auto"/>
            <w:bottom w:val="none" w:sz="0" w:space="0" w:color="auto"/>
            <w:right w:val="none" w:sz="0" w:space="0" w:color="auto"/>
          </w:divBdr>
        </w:div>
        <w:div w:id="1250508949">
          <w:marLeft w:val="0"/>
          <w:marRight w:val="0"/>
          <w:marTop w:val="0"/>
          <w:marBottom w:val="0"/>
          <w:divBdr>
            <w:top w:val="none" w:sz="0" w:space="0" w:color="auto"/>
            <w:left w:val="none" w:sz="0" w:space="0" w:color="auto"/>
            <w:bottom w:val="none" w:sz="0" w:space="0" w:color="auto"/>
            <w:right w:val="none" w:sz="0" w:space="0" w:color="auto"/>
          </w:divBdr>
        </w:div>
        <w:div w:id="872114978">
          <w:marLeft w:val="0"/>
          <w:marRight w:val="0"/>
          <w:marTop w:val="0"/>
          <w:marBottom w:val="0"/>
          <w:divBdr>
            <w:top w:val="none" w:sz="0" w:space="0" w:color="auto"/>
            <w:left w:val="none" w:sz="0" w:space="0" w:color="auto"/>
            <w:bottom w:val="none" w:sz="0" w:space="0" w:color="auto"/>
            <w:right w:val="none" w:sz="0" w:space="0" w:color="auto"/>
          </w:divBdr>
        </w:div>
      </w:divsChild>
    </w:div>
    <w:div w:id="807630998">
      <w:bodyDiv w:val="1"/>
      <w:marLeft w:val="0"/>
      <w:marRight w:val="0"/>
      <w:marTop w:val="0"/>
      <w:marBottom w:val="0"/>
      <w:divBdr>
        <w:top w:val="none" w:sz="0" w:space="0" w:color="auto"/>
        <w:left w:val="none" w:sz="0" w:space="0" w:color="auto"/>
        <w:bottom w:val="none" w:sz="0" w:space="0" w:color="auto"/>
        <w:right w:val="none" w:sz="0" w:space="0" w:color="auto"/>
      </w:divBdr>
    </w:div>
    <w:div w:id="808982763">
      <w:bodyDiv w:val="1"/>
      <w:marLeft w:val="0"/>
      <w:marRight w:val="0"/>
      <w:marTop w:val="0"/>
      <w:marBottom w:val="0"/>
      <w:divBdr>
        <w:top w:val="none" w:sz="0" w:space="0" w:color="auto"/>
        <w:left w:val="none" w:sz="0" w:space="0" w:color="auto"/>
        <w:bottom w:val="none" w:sz="0" w:space="0" w:color="auto"/>
        <w:right w:val="none" w:sz="0" w:space="0" w:color="auto"/>
      </w:divBdr>
    </w:div>
    <w:div w:id="810639915">
      <w:bodyDiv w:val="1"/>
      <w:marLeft w:val="0"/>
      <w:marRight w:val="0"/>
      <w:marTop w:val="0"/>
      <w:marBottom w:val="0"/>
      <w:divBdr>
        <w:top w:val="none" w:sz="0" w:space="0" w:color="auto"/>
        <w:left w:val="none" w:sz="0" w:space="0" w:color="auto"/>
        <w:bottom w:val="none" w:sz="0" w:space="0" w:color="auto"/>
        <w:right w:val="none" w:sz="0" w:space="0" w:color="auto"/>
      </w:divBdr>
    </w:div>
    <w:div w:id="814757121">
      <w:bodyDiv w:val="1"/>
      <w:marLeft w:val="0"/>
      <w:marRight w:val="0"/>
      <w:marTop w:val="0"/>
      <w:marBottom w:val="0"/>
      <w:divBdr>
        <w:top w:val="none" w:sz="0" w:space="0" w:color="auto"/>
        <w:left w:val="none" w:sz="0" w:space="0" w:color="auto"/>
        <w:bottom w:val="none" w:sz="0" w:space="0" w:color="auto"/>
        <w:right w:val="none" w:sz="0" w:space="0" w:color="auto"/>
      </w:divBdr>
      <w:divsChild>
        <w:div w:id="2101948879">
          <w:marLeft w:val="0"/>
          <w:marRight w:val="0"/>
          <w:marTop w:val="0"/>
          <w:marBottom w:val="0"/>
          <w:divBdr>
            <w:top w:val="none" w:sz="0" w:space="0" w:color="auto"/>
            <w:left w:val="none" w:sz="0" w:space="0" w:color="auto"/>
            <w:bottom w:val="none" w:sz="0" w:space="0" w:color="auto"/>
            <w:right w:val="none" w:sz="0" w:space="0" w:color="auto"/>
          </w:divBdr>
        </w:div>
        <w:div w:id="1821187067">
          <w:marLeft w:val="0"/>
          <w:marRight w:val="0"/>
          <w:marTop w:val="0"/>
          <w:marBottom w:val="0"/>
          <w:divBdr>
            <w:top w:val="none" w:sz="0" w:space="0" w:color="auto"/>
            <w:left w:val="none" w:sz="0" w:space="0" w:color="auto"/>
            <w:bottom w:val="none" w:sz="0" w:space="0" w:color="auto"/>
            <w:right w:val="none" w:sz="0" w:space="0" w:color="auto"/>
          </w:divBdr>
        </w:div>
        <w:div w:id="256181229">
          <w:marLeft w:val="0"/>
          <w:marRight w:val="0"/>
          <w:marTop w:val="0"/>
          <w:marBottom w:val="0"/>
          <w:divBdr>
            <w:top w:val="none" w:sz="0" w:space="0" w:color="auto"/>
            <w:left w:val="none" w:sz="0" w:space="0" w:color="auto"/>
            <w:bottom w:val="none" w:sz="0" w:space="0" w:color="auto"/>
            <w:right w:val="none" w:sz="0" w:space="0" w:color="auto"/>
          </w:divBdr>
        </w:div>
      </w:divsChild>
    </w:div>
    <w:div w:id="848645586">
      <w:bodyDiv w:val="1"/>
      <w:marLeft w:val="0"/>
      <w:marRight w:val="0"/>
      <w:marTop w:val="0"/>
      <w:marBottom w:val="0"/>
      <w:divBdr>
        <w:top w:val="none" w:sz="0" w:space="0" w:color="auto"/>
        <w:left w:val="none" w:sz="0" w:space="0" w:color="auto"/>
        <w:bottom w:val="none" w:sz="0" w:space="0" w:color="auto"/>
        <w:right w:val="none" w:sz="0" w:space="0" w:color="auto"/>
      </w:divBdr>
    </w:div>
    <w:div w:id="851722128">
      <w:bodyDiv w:val="1"/>
      <w:marLeft w:val="0"/>
      <w:marRight w:val="0"/>
      <w:marTop w:val="0"/>
      <w:marBottom w:val="0"/>
      <w:divBdr>
        <w:top w:val="none" w:sz="0" w:space="0" w:color="auto"/>
        <w:left w:val="none" w:sz="0" w:space="0" w:color="auto"/>
        <w:bottom w:val="none" w:sz="0" w:space="0" w:color="auto"/>
        <w:right w:val="none" w:sz="0" w:space="0" w:color="auto"/>
      </w:divBdr>
    </w:div>
    <w:div w:id="865675795">
      <w:bodyDiv w:val="1"/>
      <w:marLeft w:val="0"/>
      <w:marRight w:val="0"/>
      <w:marTop w:val="0"/>
      <w:marBottom w:val="0"/>
      <w:divBdr>
        <w:top w:val="none" w:sz="0" w:space="0" w:color="auto"/>
        <w:left w:val="none" w:sz="0" w:space="0" w:color="auto"/>
        <w:bottom w:val="none" w:sz="0" w:space="0" w:color="auto"/>
        <w:right w:val="none" w:sz="0" w:space="0" w:color="auto"/>
      </w:divBdr>
    </w:div>
    <w:div w:id="887030566">
      <w:bodyDiv w:val="1"/>
      <w:marLeft w:val="0"/>
      <w:marRight w:val="0"/>
      <w:marTop w:val="0"/>
      <w:marBottom w:val="0"/>
      <w:divBdr>
        <w:top w:val="none" w:sz="0" w:space="0" w:color="auto"/>
        <w:left w:val="none" w:sz="0" w:space="0" w:color="auto"/>
        <w:bottom w:val="none" w:sz="0" w:space="0" w:color="auto"/>
        <w:right w:val="none" w:sz="0" w:space="0" w:color="auto"/>
      </w:divBdr>
      <w:divsChild>
        <w:div w:id="95753551">
          <w:marLeft w:val="0"/>
          <w:marRight w:val="0"/>
          <w:marTop w:val="0"/>
          <w:marBottom w:val="0"/>
          <w:divBdr>
            <w:top w:val="none" w:sz="0" w:space="0" w:color="auto"/>
            <w:left w:val="none" w:sz="0" w:space="0" w:color="auto"/>
            <w:bottom w:val="none" w:sz="0" w:space="0" w:color="auto"/>
            <w:right w:val="none" w:sz="0" w:space="0" w:color="auto"/>
          </w:divBdr>
        </w:div>
        <w:div w:id="1980842225">
          <w:marLeft w:val="0"/>
          <w:marRight w:val="0"/>
          <w:marTop w:val="0"/>
          <w:marBottom w:val="0"/>
          <w:divBdr>
            <w:top w:val="none" w:sz="0" w:space="0" w:color="auto"/>
            <w:left w:val="none" w:sz="0" w:space="0" w:color="auto"/>
            <w:bottom w:val="none" w:sz="0" w:space="0" w:color="auto"/>
            <w:right w:val="none" w:sz="0" w:space="0" w:color="auto"/>
          </w:divBdr>
        </w:div>
        <w:div w:id="1724013852">
          <w:marLeft w:val="0"/>
          <w:marRight w:val="0"/>
          <w:marTop w:val="0"/>
          <w:marBottom w:val="0"/>
          <w:divBdr>
            <w:top w:val="none" w:sz="0" w:space="0" w:color="auto"/>
            <w:left w:val="none" w:sz="0" w:space="0" w:color="auto"/>
            <w:bottom w:val="none" w:sz="0" w:space="0" w:color="auto"/>
            <w:right w:val="none" w:sz="0" w:space="0" w:color="auto"/>
          </w:divBdr>
        </w:div>
        <w:div w:id="822354958">
          <w:marLeft w:val="0"/>
          <w:marRight w:val="0"/>
          <w:marTop w:val="0"/>
          <w:marBottom w:val="0"/>
          <w:divBdr>
            <w:top w:val="none" w:sz="0" w:space="0" w:color="auto"/>
            <w:left w:val="none" w:sz="0" w:space="0" w:color="auto"/>
            <w:bottom w:val="none" w:sz="0" w:space="0" w:color="auto"/>
            <w:right w:val="none" w:sz="0" w:space="0" w:color="auto"/>
          </w:divBdr>
        </w:div>
        <w:div w:id="860509593">
          <w:marLeft w:val="0"/>
          <w:marRight w:val="0"/>
          <w:marTop w:val="0"/>
          <w:marBottom w:val="0"/>
          <w:divBdr>
            <w:top w:val="none" w:sz="0" w:space="0" w:color="auto"/>
            <w:left w:val="none" w:sz="0" w:space="0" w:color="auto"/>
            <w:bottom w:val="none" w:sz="0" w:space="0" w:color="auto"/>
            <w:right w:val="none" w:sz="0" w:space="0" w:color="auto"/>
          </w:divBdr>
        </w:div>
        <w:div w:id="1585722500">
          <w:marLeft w:val="0"/>
          <w:marRight w:val="0"/>
          <w:marTop w:val="0"/>
          <w:marBottom w:val="0"/>
          <w:divBdr>
            <w:top w:val="none" w:sz="0" w:space="0" w:color="auto"/>
            <w:left w:val="none" w:sz="0" w:space="0" w:color="auto"/>
            <w:bottom w:val="none" w:sz="0" w:space="0" w:color="auto"/>
            <w:right w:val="none" w:sz="0" w:space="0" w:color="auto"/>
          </w:divBdr>
        </w:div>
        <w:div w:id="1408651524">
          <w:marLeft w:val="0"/>
          <w:marRight w:val="0"/>
          <w:marTop w:val="0"/>
          <w:marBottom w:val="0"/>
          <w:divBdr>
            <w:top w:val="none" w:sz="0" w:space="0" w:color="auto"/>
            <w:left w:val="none" w:sz="0" w:space="0" w:color="auto"/>
            <w:bottom w:val="none" w:sz="0" w:space="0" w:color="auto"/>
            <w:right w:val="none" w:sz="0" w:space="0" w:color="auto"/>
          </w:divBdr>
        </w:div>
      </w:divsChild>
    </w:div>
    <w:div w:id="909123569">
      <w:bodyDiv w:val="1"/>
      <w:marLeft w:val="0"/>
      <w:marRight w:val="0"/>
      <w:marTop w:val="0"/>
      <w:marBottom w:val="0"/>
      <w:divBdr>
        <w:top w:val="none" w:sz="0" w:space="0" w:color="auto"/>
        <w:left w:val="none" w:sz="0" w:space="0" w:color="auto"/>
        <w:bottom w:val="none" w:sz="0" w:space="0" w:color="auto"/>
        <w:right w:val="none" w:sz="0" w:space="0" w:color="auto"/>
      </w:divBdr>
    </w:div>
    <w:div w:id="911349985">
      <w:bodyDiv w:val="1"/>
      <w:marLeft w:val="0"/>
      <w:marRight w:val="0"/>
      <w:marTop w:val="0"/>
      <w:marBottom w:val="0"/>
      <w:divBdr>
        <w:top w:val="none" w:sz="0" w:space="0" w:color="auto"/>
        <w:left w:val="none" w:sz="0" w:space="0" w:color="auto"/>
        <w:bottom w:val="none" w:sz="0" w:space="0" w:color="auto"/>
        <w:right w:val="none" w:sz="0" w:space="0" w:color="auto"/>
      </w:divBdr>
    </w:div>
    <w:div w:id="919101746">
      <w:bodyDiv w:val="1"/>
      <w:marLeft w:val="0"/>
      <w:marRight w:val="0"/>
      <w:marTop w:val="0"/>
      <w:marBottom w:val="0"/>
      <w:divBdr>
        <w:top w:val="none" w:sz="0" w:space="0" w:color="auto"/>
        <w:left w:val="none" w:sz="0" w:space="0" w:color="auto"/>
        <w:bottom w:val="none" w:sz="0" w:space="0" w:color="auto"/>
        <w:right w:val="none" w:sz="0" w:space="0" w:color="auto"/>
      </w:divBdr>
    </w:div>
    <w:div w:id="926234229">
      <w:bodyDiv w:val="1"/>
      <w:marLeft w:val="0"/>
      <w:marRight w:val="0"/>
      <w:marTop w:val="0"/>
      <w:marBottom w:val="0"/>
      <w:divBdr>
        <w:top w:val="none" w:sz="0" w:space="0" w:color="auto"/>
        <w:left w:val="none" w:sz="0" w:space="0" w:color="auto"/>
        <w:bottom w:val="none" w:sz="0" w:space="0" w:color="auto"/>
        <w:right w:val="none" w:sz="0" w:space="0" w:color="auto"/>
      </w:divBdr>
      <w:divsChild>
        <w:div w:id="1541236306">
          <w:marLeft w:val="0"/>
          <w:marRight w:val="0"/>
          <w:marTop w:val="0"/>
          <w:marBottom w:val="0"/>
          <w:divBdr>
            <w:top w:val="none" w:sz="0" w:space="0" w:color="auto"/>
            <w:left w:val="none" w:sz="0" w:space="0" w:color="auto"/>
            <w:bottom w:val="none" w:sz="0" w:space="0" w:color="auto"/>
            <w:right w:val="none" w:sz="0" w:space="0" w:color="auto"/>
          </w:divBdr>
        </w:div>
        <w:div w:id="1937470951">
          <w:marLeft w:val="0"/>
          <w:marRight w:val="0"/>
          <w:marTop w:val="0"/>
          <w:marBottom w:val="0"/>
          <w:divBdr>
            <w:top w:val="none" w:sz="0" w:space="0" w:color="auto"/>
            <w:left w:val="none" w:sz="0" w:space="0" w:color="auto"/>
            <w:bottom w:val="none" w:sz="0" w:space="0" w:color="auto"/>
            <w:right w:val="none" w:sz="0" w:space="0" w:color="auto"/>
          </w:divBdr>
        </w:div>
        <w:div w:id="1054474962">
          <w:marLeft w:val="0"/>
          <w:marRight w:val="0"/>
          <w:marTop w:val="0"/>
          <w:marBottom w:val="0"/>
          <w:divBdr>
            <w:top w:val="none" w:sz="0" w:space="0" w:color="auto"/>
            <w:left w:val="none" w:sz="0" w:space="0" w:color="auto"/>
            <w:bottom w:val="none" w:sz="0" w:space="0" w:color="auto"/>
            <w:right w:val="none" w:sz="0" w:space="0" w:color="auto"/>
          </w:divBdr>
        </w:div>
        <w:div w:id="1081098986">
          <w:marLeft w:val="0"/>
          <w:marRight w:val="0"/>
          <w:marTop w:val="0"/>
          <w:marBottom w:val="0"/>
          <w:divBdr>
            <w:top w:val="none" w:sz="0" w:space="0" w:color="auto"/>
            <w:left w:val="none" w:sz="0" w:space="0" w:color="auto"/>
            <w:bottom w:val="none" w:sz="0" w:space="0" w:color="auto"/>
            <w:right w:val="none" w:sz="0" w:space="0" w:color="auto"/>
          </w:divBdr>
        </w:div>
        <w:div w:id="830103834">
          <w:marLeft w:val="0"/>
          <w:marRight w:val="0"/>
          <w:marTop w:val="0"/>
          <w:marBottom w:val="0"/>
          <w:divBdr>
            <w:top w:val="none" w:sz="0" w:space="0" w:color="auto"/>
            <w:left w:val="none" w:sz="0" w:space="0" w:color="auto"/>
            <w:bottom w:val="none" w:sz="0" w:space="0" w:color="auto"/>
            <w:right w:val="none" w:sz="0" w:space="0" w:color="auto"/>
          </w:divBdr>
        </w:div>
      </w:divsChild>
    </w:div>
    <w:div w:id="934677681">
      <w:bodyDiv w:val="1"/>
      <w:marLeft w:val="0"/>
      <w:marRight w:val="0"/>
      <w:marTop w:val="0"/>
      <w:marBottom w:val="0"/>
      <w:divBdr>
        <w:top w:val="none" w:sz="0" w:space="0" w:color="auto"/>
        <w:left w:val="none" w:sz="0" w:space="0" w:color="auto"/>
        <w:bottom w:val="none" w:sz="0" w:space="0" w:color="auto"/>
        <w:right w:val="none" w:sz="0" w:space="0" w:color="auto"/>
      </w:divBdr>
    </w:div>
    <w:div w:id="973019611">
      <w:bodyDiv w:val="1"/>
      <w:marLeft w:val="0"/>
      <w:marRight w:val="0"/>
      <w:marTop w:val="0"/>
      <w:marBottom w:val="0"/>
      <w:divBdr>
        <w:top w:val="none" w:sz="0" w:space="0" w:color="auto"/>
        <w:left w:val="none" w:sz="0" w:space="0" w:color="auto"/>
        <w:bottom w:val="none" w:sz="0" w:space="0" w:color="auto"/>
        <w:right w:val="none" w:sz="0" w:space="0" w:color="auto"/>
      </w:divBdr>
    </w:div>
    <w:div w:id="1002512903">
      <w:bodyDiv w:val="1"/>
      <w:marLeft w:val="0"/>
      <w:marRight w:val="0"/>
      <w:marTop w:val="0"/>
      <w:marBottom w:val="0"/>
      <w:divBdr>
        <w:top w:val="none" w:sz="0" w:space="0" w:color="auto"/>
        <w:left w:val="none" w:sz="0" w:space="0" w:color="auto"/>
        <w:bottom w:val="none" w:sz="0" w:space="0" w:color="auto"/>
        <w:right w:val="none" w:sz="0" w:space="0" w:color="auto"/>
      </w:divBdr>
    </w:div>
    <w:div w:id="1005287720">
      <w:bodyDiv w:val="1"/>
      <w:marLeft w:val="0"/>
      <w:marRight w:val="0"/>
      <w:marTop w:val="0"/>
      <w:marBottom w:val="0"/>
      <w:divBdr>
        <w:top w:val="none" w:sz="0" w:space="0" w:color="auto"/>
        <w:left w:val="none" w:sz="0" w:space="0" w:color="auto"/>
        <w:bottom w:val="none" w:sz="0" w:space="0" w:color="auto"/>
        <w:right w:val="none" w:sz="0" w:space="0" w:color="auto"/>
      </w:divBdr>
    </w:div>
    <w:div w:id="1046755699">
      <w:bodyDiv w:val="1"/>
      <w:marLeft w:val="0"/>
      <w:marRight w:val="0"/>
      <w:marTop w:val="0"/>
      <w:marBottom w:val="0"/>
      <w:divBdr>
        <w:top w:val="none" w:sz="0" w:space="0" w:color="auto"/>
        <w:left w:val="none" w:sz="0" w:space="0" w:color="auto"/>
        <w:bottom w:val="none" w:sz="0" w:space="0" w:color="auto"/>
        <w:right w:val="none" w:sz="0" w:space="0" w:color="auto"/>
      </w:divBdr>
      <w:divsChild>
        <w:div w:id="788857219">
          <w:marLeft w:val="0"/>
          <w:marRight w:val="0"/>
          <w:marTop w:val="0"/>
          <w:marBottom w:val="0"/>
          <w:divBdr>
            <w:top w:val="none" w:sz="0" w:space="0" w:color="auto"/>
            <w:left w:val="none" w:sz="0" w:space="0" w:color="auto"/>
            <w:bottom w:val="none" w:sz="0" w:space="0" w:color="auto"/>
            <w:right w:val="none" w:sz="0" w:space="0" w:color="auto"/>
          </w:divBdr>
        </w:div>
        <w:div w:id="2108772588">
          <w:marLeft w:val="0"/>
          <w:marRight w:val="0"/>
          <w:marTop w:val="0"/>
          <w:marBottom w:val="0"/>
          <w:divBdr>
            <w:top w:val="none" w:sz="0" w:space="0" w:color="auto"/>
            <w:left w:val="none" w:sz="0" w:space="0" w:color="auto"/>
            <w:bottom w:val="none" w:sz="0" w:space="0" w:color="auto"/>
            <w:right w:val="none" w:sz="0" w:space="0" w:color="auto"/>
          </w:divBdr>
        </w:div>
        <w:div w:id="507329708">
          <w:marLeft w:val="0"/>
          <w:marRight w:val="0"/>
          <w:marTop w:val="0"/>
          <w:marBottom w:val="0"/>
          <w:divBdr>
            <w:top w:val="none" w:sz="0" w:space="0" w:color="auto"/>
            <w:left w:val="none" w:sz="0" w:space="0" w:color="auto"/>
            <w:bottom w:val="none" w:sz="0" w:space="0" w:color="auto"/>
            <w:right w:val="none" w:sz="0" w:space="0" w:color="auto"/>
          </w:divBdr>
        </w:div>
        <w:div w:id="1015576535">
          <w:marLeft w:val="0"/>
          <w:marRight w:val="0"/>
          <w:marTop w:val="0"/>
          <w:marBottom w:val="0"/>
          <w:divBdr>
            <w:top w:val="none" w:sz="0" w:space="0" w:color="auto"/>
            <w:left w:val="none" w:sz="0" w:space="0" w:color="auto"/>
            <w:bottom w:val="none" w:sz="0" w:space="0" w:color="auto"/>
            <w:right w:val="none" w:sz="0" w:space="0" w:color="auto"/>
          </w:divBdr>
        </w:div>
        <w:div w:id="324433369">
          <w:marLeft w:val="0"/>
          <w:marRight w:val="0"/>
          <w:marTop w:val="0"/>
          <w:marBottom w:val="0"/>
          <w:divBdr>
            <w:top w:val="none" w:sz="0" w:space="0" w:color="auto"/>
            <w:left w:val="none" w:sz="0" w:space="0" w:color="auto"/>
            <w:bottom w:val="none" w:sz="0" w:space="0" w:color="auto"/>
            <w:right w:val="none" w:sz="0" w:space="0" w:color="auto"/>
          </w:divBdr>
        </w:div>
        <w:div w:id="1001197420">
          <w:marLeft w:val="0"/>
          <w:marRight w:val="0"/>
          <w:marTop w:val="0"/>
          <w:marBottom w:val="0"/>
          <w:divBdr>
            <w:top w:val="none" w:sz="0" w:space="0" w:color="auto"/>
            <w:left w:val="none" w:sz="0" w:space="0" w:color="auto"/>
            <w:bottom w:val="none" w:sz="0" w:space="0" w:color="auto"/>
            <w:right w:val="none" w:sz="0" w:space="0" w:color="auto"/>
          </w:divBdr>
        </w:div>
        <w:div w:id="727805502">
          <w:marLeft w:val="0"/>
          <w:marRight w:val="0"/>
          <w:marTop w:val="0"/>
          <w:marBottom w:val="0"/>
          <w:divBdr>
            <w:top w:val="none" w:sz="0" w:space="0" w:color="auto"/>
            <w:left w:val="none" w:sz="0" w:space="0" w:color="auto"/>
            <w:bottom w:val="none" w:sz="0" w:space="0" w:color="auto"/>
            <w:right w:val="none" w:sz="0" w:space="0" w:color="auto"/>
          </w:divBdr>
        </w:div>
        <w:div w:id="2030448516">
          <w:marLeft w:val="0"/>
          <w:marRight w:val="0"/>
          <w:marTop w:val="0"/>
          <w:marBottom w:val="0"/>
          <w:divBdr>
            <w:top w:val="none" w:sz="0" w:space="0" w:color="auto"/>
            <w:left w:val="none" w:sz="0" w:space="0" w:color="auto"/>
            <w:bottom w:val="none" w:sz="0" w:space="0" w:color="auto"/>
            <w:right w:val="none" w:sz="0" w:space="0" w:color="auto"/>
          </w:divBdr>
        </w:div>
        <w:div w:id="1742829663">
          <w:marLeft w:val="0"/>
          <w:marRight w:val="0"/>
          <w:marTop w:val="0"/>
          <w:marBottom w:val="0"/>
          <w:divBdr>
            <w:top w:val="none" w:sz="0" w:space="0" w:color="auto"/>
            <w:left w:val="none" w:sz="0" w:space="0" w:color="auto"/>
            <w:bottom w:val="none" w:sz="0" w:space="0" w:color="auto"/>
            <w:right w:val="none" w:sz="0" w:space="0" w:color="auto"/>
          </w:divBdr>
        </w:div>
        <w:div w:id="159395321">
          <w:marLeft w:val="0"/>
          <w:marRight w:val="0"/>
          <w:marTop w:val="0"/>
          <w:marBottom w:val="0"/>
          <w:divBdr>
            <w:top w:val="none" w:sz="0" w:space="0" w:color="auto"/>
            <w:left w:val="none" w:sz="0" w:space="0" w:color="auto"/>
            <w:bottom w:val="none" w:sz="0" w:space="0" w:color="auto"/>
            <w:right w:val="none" w:sz="0" w:space="0" w:color="auto"/>
          </w:divBdr>
        </w:div>
      </w:divsChild>
    </w:div>
    <w:div w:id="1061489447">
      <w:bodyDiv w:val="1"/>
      <w:marLeft w:val="0"/>
      <w:marRight w:val="0"/>
      <w:marTop w:val="0"/>
      <w:marBottom w:val="0"/>
      <w:divBdr>
        <w:top w:val="none" w:sz="0" w:space="0" w:color="auto"/>
        <w:left w:val="none" w:sz="0" w:space="0" w:color="auto"/>
        <w:bottom w:val="none" w:sz="0" w:space="0" w:color="auto"/>
        <w:right w:val="none" w:sz="0" w:space="0" w:color="auto"/>
      </w:divBdr>
      <w:divsChild>
        <w:div w:id="647440541">
          <w:marLeft w:val="0"/>
          <w:marRight w:val="0"/>
          <w:marTop w:val="0"/>
          <w:marBottom w:val="0"/>
          <w:divBdr>
            <w:top w:val="none" w:sz="0" w:space="0" w:color="auto"/>
            <w:left w:val="none" w:sz="0" w:space="0" w:color="auto"/>
            <w:bottom w:val="none" w:sz="0" w:space="0" w:color="auto"/>
            <w:right w:val="none" w:sz="0" w:space="0" w:color="auto"/>
          </w:divBdr>
        </w:div>
        <w:div w:id="686105573">
          <w:marLeft w:val="0"/>
          <w:marRight w:val="0"/>
          <w:marTop w:val="0"/>
          <w:marBottom w:val="0"/>
          <w:divBdr>
            <w:top w:val="none" w:sz="0" w:space="0" w:color="auto"/>
            <w:left w:val="none" w:sz="0" w:space="0" w:color="auto"/>
            <w:bottom w:val="none" w:sz="0" w:space="0" w:color="auto"/>
            <w:right w:val="none" w:sz="0" w:space="0" w:color="auto"/>
          </w:divBdr>
        </w:div>
        <w:div w:id="364477474">
          <w:marLeft w:val="0"/>
          <w:marRight w:val="0"/>
          <w:marTop w:val="0"/>
          <w:marBottom w:val="0"/>
          <w:divBdr>
            <w:top w:val="none" w:sz="0" w:space="0" w:color="auto"/>
            <w:left w:val="none" w:sz="0" w:space="0" w:color="auto"/>
            <w:bottom w:val="none" w:sz="0" w:space="0" w:color="auto"/>
            <w:right w:val="none" w:sz="0" w:space="0" w:color="auto"/>
          </w:divBdr>
        </w:div>
        <w:div w:id="1368292478">
          <w:marLeft w:val="0"/>
          <w:marRight w:val="0"/>
          <w:marTop w:val="0"/>
          <w:marBottom w:val="0"/>
          <w:divBdr>
            <w:top w:val="none" w:sz="0" w:space="0" w:color="auto"/>
            <w:left w:val="none" w:sz="0" w:space="0" w:color="auto"/>
            <w:bottom w:val="none" w:sz="0" w:space="0" w:color="auto"/>
            <w:right w:val="none" w:sz="0" w:space="0" w:color="auto"/>
          </w:divBdr>
        </w:div>
        <w:div w:id="241257934">
          <w:marLeft w:val="0"/>
          <w:marRight w:val="0"/>
          <w:marTop w:val="0"/>
          <w:marBottom w:val="0"/>
          <w:divBdr>
            <w:top w:val="none" w:sz="0" w:space="0" w:color="auto"/>
            <w:left w:val="none" w:sz="0" w:space="0" w:color="auto"/>
            <w:bottom w:val="none" w:sz="0" w:space="0" w:color="auto"/>
            <w:right w:val="none" w:sz="0" w:space="0" w:color="auto"/>
          </w:divBdr>
        </w:div>
        <w:div w:id="1762991745">
          <w:marLeft w:val="0"/>
          <w:marRight w:val="0"/>
          <w:marTop w:val="0"/>
          <w:marBottom w:val="0"/>
          <w:divBdr>
            <w:top w:val="none" w:sz="0" w:space="0" w:color="auto"/>
            <w:left w:val="none" w:sz="0" w:space="0" w:color="auto"/>
            <w:bottom w:val="none" w:sz="0" w:space="0" w:color="auto"/>
            <w:right w:val="none" w:sz="0" w:space="0" w:color="auto"/>
          </w:divBdr>
        </w:div>
        <w:div w:id="1074277477">
          <w:marLeft w:val="0"/>
          <w:marRight w:val="0"/>
          <w:marTop w:val="0"/>
          <w:marBottom w:val="0"/>
          <w:divBdr>
            <w:top w:val="none" w:sz="0" w:space="0" w:color="auto"/>
            <w:left w:val="none" w:sz="0" w:space="0" w:color="auto"/>
            <w:bottom w:val="none" w:sz="0" w:space="0" w:color="auto"/>
            <w:right w:val="none" w:sz="0" w:space="0" w:color="auto"/>
          </w:divBdr>
        </w:div>
      </w:divsChild>
    </w:div>
    <w:div w:id="1066149716">
      <w:bodyDiv w:val="1"/>
      <w:marLeft w:val="0"/>
      <w:marRight w:val="0"/>
      <w:marTop w:val="0"/>
      <w:marBottom w:val="0"/>
      <w:divBdr>
        <w:top w:val="none" w:sz="0" w:space="0" w:color="auto"/>
        <w:left w:val="none" w:sz="0" w:space="0" w:color="auto"/>
        <w:bottom w:val="none" w:sz="0" w:space="0" w:color="auto"/>
        <w:right w:val="none" w:sz="0" w:space="0" w:color="auto"/>
      </w:divBdr>
    </w:div>
    <w:div w:id="1112167349">
      <w:bodyDiv w:val="1"/>
      <w:marLeft w:val="0"/>
      <w:marRight w:val="0"/>
      <w:marTop w:val="0"/>
      <w:marBottom w:val="0"/>
      <w:divBdr>
        <w:top w:val="none" w:sz="0" w:space="0" w:color="auto"/>
        <w:left w:val="none" w:sz="0" w:space="0" w:color="auto"/>
        <w:bottom w:val="none" w:sz="0" w:space="0" w:color="auto"/>
        <w:right w:val="none" w:sz="0" w:space="0" w:color="auto"/>
      </w:divBdr>
    </w:div>
    <w:div w:id="1120105480">
      <w:bodyDiv w:val="1"/>
      <w:marLeft w:val="0"/>
      <w:marRight w:val="0"/>
      <w:marTop w:val="0"/>
      <w:marBottom w:val="0"/>
      <w:divBdr>
        <w:top w:val="none" w:sz="0" w:space="0" w:color="auto"/>
        <w:left w:val="none" w:sz="0" w:space="0" w:color="auto"/>
        <w:bottom w:val="none" w:sz="0" w:space="0" w:color="auto"/>
        <w:right w:val="none" w:sz="0" w:space="0" w:color="auto"/>
      </w:divBdr>
    </w:div>
    <w:div w:id="1121454282">
      <w:bodyDiv w:val="1"/>
      <w:marLeft w:val="0"/>
      <w:marRight w:val="0"/>
      <w:marTop w:val="0"/>
      <w:marBottom w:val="0"/>
      <w:divBdr>
        <w:top w:val="none" w:sz="0" w:space="0" w:color="auto"/>
        <w:left w:val="none" w:sz="0" w:space="0" w:color="auto"/>
        <w:bottom w:val="none" w:sz="0" w:space="0" w:color="auto"/>
        <w:right w:val="none" w:sz="0" w:space="0" w:color="auto"/>
      </w:divBdr>
    </w:div>
    <w:div w:id="1124078939">
      <w:bodyDiv w:val="1"/>
      <w:marLeft w:val="0"/>
      <w:marRight w:val="0"/>
      <w:marTop w:val="0"/>
      <w:marBottom w:val="0"/>
      <w:divBdr>
        <w:top w:val="none" w:sz="0" w:space="0" w:color="auto"/>
        <w:left w:val="none" w:sz="0" w:space="0" w:color="auto"/>
        <w:bottom w:val="none" w:sz="0" w:space="0" w:color="auto"/>
        <w:right w:val="none" w:sz="0" w:space="0" w:color="auto"/>
      </w:divBdr>
      <w:divsChild>
        <w:div w:id="48264969">
          <w:marLeft w:val="0"/>
          <w:marRight w:val="0"/>
          <w:marTop w:val="0"/>
          <w:marBottom w:val="0"/>
          <w:divBdr>
            <w:top w:val="none" w:sz="0" w:space="0" w:color="auto"/>
            <w:left w:val="none" w:sz="0" w:space="0" w:color="auto"/>
            <w:bottom w:val="none" w:sz="0" w:space="0" w:color="auto"/>
            <w:right w:val="none" w:sz="0" w:space="0" w:color="auto"/>
          </w:divBdr>
        </w:div>
      </w:divsChild>
    </w:div>
    <w:div w:id="1188444026">
      <w:bodyDiv w:val="1"/>
      <w:marLeft w:val="0"/>
      <w:marRight w:val="0"/>
      <w:marTop w:val="0"/>
      <w:marBottom w:val="0"/>
      <w:divBdr>
        <w:top w:val="none" w:sz="0" w:space="0" w:color="auto"/>
        <w:left w:val="none" w:sz="0" w:space="0" w:color="auto"/>
        <w:bottom w:val="none" w:sz="0" w:space="0" w:color="auto"/>
        <w:right w:val="none" w:sz="0" w:space="0" w:color="auto"/>
      </w:divBdr>
    </w:div>
    <w:div w:id="1199464378">
      <w:bodyDiv w:val="1"/>
      <w:marLeft w:val="0"/>
      <w:marRight w:val="0"/>
      <w:marTop w:val="0"/>
      <w:marBottom w:val="0"/>
      <w:divBdr>
        <w:top w:val="none" w:sz="0" w:space="0" w:color="auto"/>
        <w:left w:val="none" w:sz="0" w:space="0" w:color="auto"/>
        <w:bottom w:val="none" w:sz="0" w:space="0" w:color="auto"/>
        <w:right w:val="none" w:sz="0" w:space="0" w:color="auto"/>
      </w:divBdr>
    </w:div>
    <w:div w:id="1200893359">
      <w:bodyDiv w:val="1"/>
      <w:marLeft w:val="0"/>
      <w:marRight w:val="0"/>
      <w:marTop w:val="0"/>
      <w:marBottom w:val="0"/>
      <w:divBdr>
        <w:top w:val="none" w:sz="0" w:space="0" w:color="auto"/>
        <w:left w:val="none" w:sz="0" w:space="0" w:color="auto"/>
        <w:bottom w:val="none" w:sz="0" w:space="0" w:color="auto"/>
        <w:right w:val="none" w:sz="0" w:space="0" w:color="auto"/>
      </w:divBdr>
      <w:divsChild>
        <w:div w:id="914556322">
          <w:marLeft w:val="0"/>
          <w:marRight w:val="0"/>
          <w:marTop w:val="0"/>
          <w:marBottom w:val="0"/>
          <w:divBdr>
            <w:top w:val="none" w:sz="0" w:space="0" w:color="auto"/>
            <w:left w:val="none" w:sz="0" w:space="0" w:color="auto"/>
            <w:bottom w:val="none" w:sz="0" w:space="0" w:color="auto"/>
            <w:right w:val="none" w:sz="0" w:space="0" w:color="auto"/>
          </w:divBdr>
          <w:divsChild>
            <w:div w:id="597710966">
              <w:marLeft w:val="0"/>
              <w:marRight w:val="0"/>
              <w:marTop w:val="360"/>
              <w:marBottom w:val="360"/>
              <w:divBdr>
                <w:top w:val="none" w:sz="0" w:space="0" w:color="auto"/>
                <w:left w:val="none" w:sz="0" w:space="0" w:color="auto"/>
                <w:bottom w:val="none" w:sz="0" w:space="0" w:color="auto"/>
                <w:right w:val="none" w:sz="0" w:space="0" w:color="auto"/>
              </w:divBdr>
              <w:divsChild>
                <w:div w:id="24524807">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506477494">
          <w:marLeft w:val="0"/>
          <w:marRight w:val="0"/>
          <w:marTop w:val="0"/>
          <w:marBottom w:val="0"/>
          <w:divBdr>
            <w:top w:val="none" w:sz="0" w:space="0" w:color="auto"/>
            <w:left w:val="none" w:sz="0" w:space="0" w:color="auto"/>
            <w:bottom w:val="none" w:sz="0" w:space="0" w:color="auto"/>
            <w:right w:val="none" w:sz="0" w:space="0" w:color="auto"/>
          </w:divBdr>
        </w:div>
      </w:divsChild>
    </w:div>
    <w:div w:id="1213735404">
      <w:bodyDiv w:val="1"/>
      <w:marLeft w:val="0"/>
      <w:marRight w:val="0"/>
      <w:marTop w:val="0"/>
      <w:marBottom w:val="0"/>
      <w:divBdr>
        <w:top w:val="none" w:sz="0" w:space="0" w:color="auto"/>
        <w:left w:val="none" w:sz="0" w:space="0" w:color="auto"/>
        <w:bottom w:val="none" w:sz="0" w:space="0" w:color="auto"/>
        <w:right w:val="none" w:sz="0" w:space="0" w:color="auto"/>
      </w:divBdr>
    </w:div>
    <w:div w:id="1219364582">
      <w:bodyDiv w:val="1"/>
      <w:marLeft w:val="0"/>
      <w:marRight w:val="0"/>
      <w:marTop w:val="0"/>
      <w:marBottom w:val="0"/>
      <w:divBdr>
        <w:top w:val="none" w:sz="0" w:space="0" w:color="auto"/>
        <w:left w:val="none" w:sz="0" w:space="0" w:color="auto"/>
        <w:bottom w:val="none" w:sz="0" w:space="0" w:color="auto"/>
        <w:right w:val="none" w:sz="0" w:space="0" w:color="auto"/>
      </w:divBdr>
    </w:div>
    <w:div w:id="1227640700">
      <w:bodyDiv w:val="1"/>
      <w:marLeft w:val="0"/>
      <w:marRight w:val="0"/>
      <w:marTop w:val="0"/>
      <w:marBottom w:val="0"/>
      <w:divBdr>
        <w:top w:val="none" w:sz="0" w:space="0" w:color="auto"/>
        <w:left w:val="none" w:sz="0" w:space="0" w:color="auto"/>
        <w:bottom w:val="none" w:sz="0" w:space="0" w:color="auto"/>
        <w:right w:val="none" w:sz="0" w:space="0" w:color="auto"/>
      </w:divBdr>
      <w:divsChild>
        <w:div w:id="2012684289">
          <w:marLeft w:val="0"/>
          <w:marRight w:val="0"/>
          <w:marTop w:val="0"/>
          <w:marBottom w:val="0"/>
          <w:divBdr>
            <w:top w:val="none" w:sz="0" w:space="0" w:color="auto"/>
            <w:left w:val="none" w:sz="0" w:space="0" w:color="auto"/>
            <w:bottom w:val="none" w:sz="0" w:space="0" w:color="auto"/>
            <w:right w:val="none" w:sz="0" w:space="0" w:color="auto"/>
          </w:divBdr>
        </w:div>
      </w:divsChild>
    </w:div>
    <w:div w:id="1235240936">
      <w:bodyDiv w:val="1"/>
      <w:marLeft w:val="0"/>
      <w:marRight w:val="0"/>
      <w:marTop w:val="0"/>
      <w:marBottom w:val="0"/>
      <w:divBdr>
        <w:top w:val="none" w:sz="0" w:space="0" w:color="auto"/>
        <w:left w:val="none" w:sz="0" w:space="0" w:color="auto"/>
        <w:bottom w:val="none" w:sz="0" w:space="0" w:color="auto"/>
        <w:right w:val="none" w:sz="0" w:space="0" w:color="auto"/>
      </w:divBdr>
    </w:div>
    <w:div w:id="1261990192">
      <w:bodyDiv w:val="1"/>
      <w:marLeft w:val="0"/>
      <w:marRight w:val="0"/>
      <w:marTop w:val="0"/>
      <w:marBottom w:val="0"/>
      <w:divBdr>
        <w:top w:val="none" w:sz="0" w:space="0" w:color="auto"/>
        <w:left w:val="none" w:sz="0" w:space="0" w:color="auto"/>
        <w:bottom w:val="none" w:sz="0" w:space="0" w:color="auto"/>
        <w:right w:val="none" w:sz="0" w:space="0" w:color="auto"/>
      </w:divBdr>
    </w:div>
    <w:div w:id="1298486708">
      <w:bodyDiv w:val="1"/>
      <w:marLeft w:val="0"/>
      <w:marRight w:val="0"/>
      <w:marTop w:val="0"/>
      <w:marBottom w:val="0"/>
      <w:divBdr>
        <w:top w:val="none" w:sz="0" w:space="0" w:color="auto"/>
        <w:left w:val="none" w:sz="0" w:space="0" w:color="auto"/>
        <w:bottom w:val="none" w:sz="0" w:space="0" w:color="auto"/>
        <w:right w:val="none" w:sz="0" w:space="0" w:color="auto"/>
      </w:divBdr>
    </w:div>
    <w:div w:id="1360278301">
      <w:bodyDiv w:val="1"/>
      <w:marLeft w:val="0"/>
      <w:marRight w:val="0"/>
      <w:marTop w:val="0"/>
      <w:marBottom w:val="0"/>
      <w:divBdr>
        <w:top w:val="none" w:sz="0" w:space="0" w:color="auto"/>
        <w:left w:val="none" w:sz="0" w:space="0" w:color="auto"/>
        <w:bottom w:val="none" w:sz="0" w:space="0" w:color="auto"/>
        <w:right w:val="none" w:sz="0" w:space="0" w:color="auto"/>
      </w:divBdr>
    </w:div>
    <w:div w:id="1365600077">
      <w:bodyDiv w:val="1"/>
      <w:marLeft w:val="0"/>
      <w:marRight w:val="0"/>
      <w:marTop w:val="0"/>
      <w:marBottom w:val="0"/>
      <w:divBdr>
        <w:top w:val="none" w:sz="0" w:space="0" w:color="auto"/>
        <w:left w:val="none" w:sz="0" w:space="0" w:color="auto"/>
        <w:bottom w:val="none" w:sz="0" w:space="0" w:color="auto"/>
        <w:right w:val="none" w:sz="0" w:space="0" w:color="auto"/>
      </w:divBdr>
    </w:div>
    <w:div w:id="1376193218">
      <w:bodyDiv w:val="1"/>
      <w:marLeft w:val="0"/>
      <w:marRight w:val="0"/>
      <w:marTop w:val="0"/>
      <w:marBottom w:val="0"/>
      <w:divBdr>
        <w:top w:val="none" w:sz="0" w:space="0" w:color="auto"/>
        <w:left w:val="none" w:sz="0" w:space="0" w:color="auto"/>
        <w:bottom w:val="none" w:sz="0" w:space="0" w:color="auto"/>
        <w:right w:val="none" w:sz="0" w:space="0" w:color="auto"/>
      </w:divBdr>
    </w:div>
    <w:div w:id="1389646645">
      <w:bodyDiv w:val="1"/>
      <w:marLeft w:val="0"/>
      <w:marRight w:val="0"/>
      <w:marTop w:val="0"/>
      <w:marBottom w:val="0"/>
      <w:divBdr>
        <w:top w:val="none" w:sz="0" w:space="0" w:color="auto"/>
        <w:left w:val="none" w:sz="0" w:space="0" w:color="auto"/>
        <w:bottom w:val="none" w:sz="0" w:space="0" w:color="auto"/>
        <w:right w:val="none" w:sz="0" w:space="0" w:color="auto"/>
      </w:divBdr>
    </w:div>
    <w:div w:id="1421219731">
      <w:bodyDiv w:val="1"/>
      <w:marLeft w:val="0"/>
      <w:marRight w:val="0"/>
      <w:marTop w:val="0"/>
      <w:marBottom w:val="0"/>
      <w:divBdr>
        <w:top w:val="none" w:sz="0" w:space="0" w:color="auto"/>
        <w:left w:val="none" w:sz="0" w:space="0" w:color="auto"/>
        <w:bottom w:val="none" w:sz="0" w:space="0" w:color="auto"/>
        <w:right w:val="none" w:sz="0" w:space="0" w:color="auto"/>
      </w:divBdr>
    </w:div>
    <w:div w:id="1466047631">
      <w:bodyDiv w:val="1"/>
      <w:marLeft w:val="0"/>
      <w:marRight w:val="0"/>
      <w:marTop w:val="0"/>
      <w:marBottom w:val="0"/>
      <w:divBdr>
        <w:top w:val="none" w:sz="0" w:space="0" w:color="auto"/>
        <w:left w:val="none" w:sz="0" w:space="0" w:color="auto"/>
        <w:bottom w:val="none" w:sz="0" w:space="0" w:color="auto"/>
        <w:right w:val="none" w:sz="0" w:space="0" w:color="auto"/>
      </w:divBdr>
    </w:div>
    <w:div w:id="1473526487">
      <w:bodyDiv w:val="1"/>
      <w:marLeft w:val="0"/>
      <w:marRight w:val="0"/>
      <w:marTop w:val="0"/>
      <w:marBottom w:val="0"/>
      <w:divBdr>
        <w:top w:val="none" w:sz="0" w:space="0" w:color="auto"/>
        <w:left w:val="none" w:sz="0" w:space="0" w:color="auto"/>
        <w:bottom w:val="none" w:sz="0" w:space="0" w:color="auto"/>
        <w:right w:val="none" w:sz="0" w:space="0" w:color="auto"/>
      </w:divBdr>
    </w:div>
    <w:div w:id="1486046186">
      <w:bodyDiv w:val="1"/>
      <w:marLeft w:val="0"/>
      <w:marRight w:val="0"/>
      <w:marTop w:val="0"/>
      <w:marBottom w:val="0"/>
      <w:divBdr>
        <w:top w:val="none" w:sz="0" w:space="0" w:color="auto"/>
        <w:left w:val="none" w:sz="0" w:space="0" w:color="auto"/>
        <w:bottom w:val="none" w:sz="0" w:space="0" w:color="auto"/>
        <w:right w:val="none" w:sz="0" w:space="0" w:color="auto"/>
      </w:divBdr>
    </w:div>
    <w:div w:id="1507476438">
      <w:bodyDiv w:val="1"/>
      <w:marLeft w:val="0"/>
      <w:marRight w:val="0"/>
      <w:marTop w:val="0"/>
      <w:marBottom w:val="0"/>
      <w:divBdr>
        <w:top w:val="none" w:sz="0" w:space="0" w:color="auto"/>
        <w:left w:val="none" w:sz="0" w:space="0" w:color="auto"/>
        <w:bottom w:val="none" w:sz="0" w:space="0" w:color="auto"/>
        <w:right w:val="none" w:sz="0" w:space="0" w:color="auto"/>
      </w:divBdr>
    </w:div>
    <w:div w:id="1512254651">
      <w:bodyDiv w:val="1"/>
      <w:marLeft w:val="0"/>
      <w:marRight w:val="0"/>
      <w:marTop w:val="0"/>
      <w:marBottom w:val="0"/>
      <w:divBdr>
        <w:top w:val="none" w:sz="0" w:space="0" w:color="auto"/>
        <w:left w:val="none" w:sz="0" w:space="0" w:color="auto"/>
        <w:bottom w:val="none" w:sz="0" w:space="0" w:color="auto"/>
        <w:right w:val="none" w:sz="0" w:space="0" w:color="auto"/>
      </w:divBdr>
    </w:div>
    <w:div w:id="1516768200">
      <w:bodyDiv w:val="1"/>
      <w:marLeft w:val="0"/>
      <w:marRight w:val="0"/>
      <w:marTop w:val="0"/>
      <w:marBottom w:val="0"/>
      <w:divBdr>
        <w:top w:val="none" w:sz="0" w:space="0" w:color="auto"/>
        <w:left w:val="none" w:sz="0" w:space="0" w:color="auto"/>
        <w:bottom w:val="none" w:sz="0" w:space="0" w:color="auto"/>
        <w:right w:val="none" w:sz="0" w:space="0" w:color="auto"/>
      </w:divBdr>
    </w:div>
    <w:div w:id="1517648362">
      <w:bodyDiv w:val="1"/>
      <w:marLeft w:val="0"/>
      <w:marRight w:val="0"/>
      <w:marTop w:val="0"/>
      <w:marBottom w:val="0"/>
      <w:divBdr>
        <w:top w:val="none" w:sz="0" w:space="0" w:color="auto"/>
        <w:left w:val="none" w:sz="0" w:space="0" w:color="auto"/>
        <w:bottom w:val="none" w:sz="0" w:space="0" w:color="auto"/>
        <w:right w:val="none" w:sz="0" w:space="0" w:color="auto"/>
      </w:divBdr>
    </w:div>
    <w:div w:id="1541891623">
      <w:bodyDiv w:val="1"/>
      <w:marLeft w:val="0"/>
      <w:marRight w:val="0"/>
      <w:marTop w:val="0"/>
      <w:marBottom w:val="0"/>
      <w:divBdr>
        <w:top w:val="none" w:sz="0" w:space="0" w:color="auto"/>
        <w:left w:val="none" w:sz="0" w:space="0" w:color="auto"/>
        <w:bottom w:val="none" w:sz="0" w:space="0" w:color="auto"/>
        <w:right w:val="none" w:sz="0" w:space="0" w:color="auto"/>
      </w:divBdr>
    </w:div>
    <w:div w:id="1552888432">
      <w:bodyDiv w:val="1"/>
      <w:marLeft w:val="0"/>
      <w:marRight w:val="0"/>
      <w:marTop w:val="0"/>
      <w:marBottom w:val="0"/>
      <w:divBdr>
        <w:top w:val="none" w:sz="0" w:space="0" w:color="auto"/>
        <w:left w:val="none" w:sz="0" w:space="0" w:color="auto"/>
        <w:bottom w:val="none" w:sz="0" w:space="0" w:color="auto"/>
        <w:right w:val="none" w:sz="0" w:space="0" w:color="auto"/>
      </w:divBdr>
    </w:div>
    <w:div w:id="1565526109">
      <w:bodyDiv w:val="1"/>
      <w:marLeft w:val="0"/>
      <w:marRight w:val="0"/>
      <w:marTop w:val="0"/>
      <w:marBottom w:val="0"/>
      <w:divBdr>
        <w:top w:val="none" w:sz="0" w:space="0" w:color="auto"/>
        <w:left w:val="none" w:sz="0" w:space="0" w:color="auto"/>
        <w:bottom w:val="none" w:sz="0" w:space="0" w:color="auto"/>
        <w:right w:val="none" w:sz="0" w:space="0" w:color="auto"/>
      </w:divBdr>
      <w:divsChild>
        <w:div w:id="403262621">
          <w:marLeft w:val="0"/>
          <w:marRight w:val="0"/>
          <w:marTop w:val="0"/>
          <w:marBottom w:val="0"/>
          <w:divBdr>
            <w:top w:val="none" w:sz="0" w:space="0" w:color="auto"/>
            <w:left w:val="none" w:sz="0" w:space="0" w:color="auto"/>
            <w:bottom w:val="none" w:sz="0" w:space="0" w:color="auto"/>
            <w:right w:val="none" w:sz="0" w:space="0" w:color="auto"/>
          </w:divBdr>
        </w:div>
        <w:div w:id="1057433434">
          <w:marLeft w:val="0"/>
          <w:marRight w:val="0"/>
          <w:marTop w:val="0"/>
          <w:marBottom w:val="0"/>
          <w:divBdr>
            <w:top w:val="none" w:sz="0" w:space="0" w:color="auto"/>
            <w:left w:val="none" w:sz="0" w:space="0" w:color="auto"/>
            <w:bottom w:val="none" w:sz="0" w:space="0" w:color="auto"/>
            <w:right w:val="none" w:sz="0" w:space="0" w:color="auto"/>
          </w:divBdr>
        </w:div>
        <w:div w:id="784619010">
          <w:marLeft w:val="0"/>
          <w:marRight w:val="0"/>
          <w:marTop w:val="0"/>
          <w:marBottom w:val="0"/>
          <w:divBdr>
            <w:top w:val="none" w:sz="0" w:space="0" w:color="auto"/>
            <w:left w:val="none" w:sz="0" w:space="0" w:color="auto"/>
            <w:bottom w:val="none" w:sz="0" w:space="0" w:color="auto"/>
            <w:right w:val="none" w:sz="0" w:space="0" w:color="auto"/>
          </w:divBdr>
        </w:div>
        <w:div w:id="798105470">
          <w:marLeft w:val="0"/>
          <w:marRight w:val="0"/>
          <w:marTop w:val="0"/>
          <w:marBottom w:val="0"/>
          <w:divBdr>
            <w:top w:val="none" w:sz="0" w:space="0" w:color="auto"/>
            <w:left w:val="none" w:sz="0" w:space="0" w:color="auto"/>
            <w:bottom w:val="none" w:sz="0" w:space="0" w:color="auto"/>
            <w:right w:val="none" w:sz="0" w:space="0" w:color="auto"/>
          </w:divBdr>
        </w:div>
        <w:div w:id="703751734">
          <w:marLeft w:val="0"/>
          <w:marRight w:val="0"/>
          <w:marTop w:val="0"/>
          <w:marBottom w:val="0"/>
          <w:divBdr>
            <w:top w:val="none" w:sz="0" w:space="0" w:color="auto"/>
            <w:left w:val="none" w:sz="0" w:space="0" w:color="auto"/>
            <w:bottom w:val="none" w:sz="0" w:space="0" w:color="auto"/>
            <w:right w:val="none" w:sz="0" w:space="0" w:color="auto"/>
          </w:divBdr>
        </w:div>
      </w:divsChild>
    </w:div>
    <w:div w:id="1565988111">
      <w:bodyDiv w:val="1"/>
      <w:marLeft w:val="0"/>
      <w:marRight w:val="0"/>
      <w:marTop w:val="0"/>
      <w:marBottom w:val="0"/>
      <w:divBdr>
        <w:top w:val="none" w:sz="0" w:space="0" w:color="auto"/>
        <w:left w:val="none" w:sz="0" w:space="0" w:color="auto"/>
        <w:bottom w:val="none" w:sz="0" w:space="0" w:color="auto"/>
        <w:right w:val="none" w:sz="0" w:space="0" w:color="auto"/>
      </w:divBdr>
    </w:div>
    <w:div w:id="1575775282">
      <w:bodyDiv w:val="1"/>
      <w:marLeft w:val="0"/>
      <w:marRight w:val="0"/>
      <w:marTop w:val="0"/>
      <w:marBottom w:val="0"/>
      <w:divBdr>
        <w:top w:val="none" w:sz="0" w:space="0" w:color="auto"/>
        <w:left w:val="none" w:sz="0" w:space="0" w:color="auto"/>
        <w:bottom w:val="none" w:sz="0" w:space="0" w:color="auto"/>
        <w:right w:val="none" w:sz="0" w:space="0" w:color="auto"/>
      </w:divBdr>
    </w:div>
    <w:div w:id="1580165445">
      <w:bodyDiv w:val="1"/>
      <w:marLeft w:val="0"/>
      <w:marRight w:val="0"/>
      <w:marTop w:val="0"/>
      <w:marBottom w:val="0"/>
      <w:divBdr>
        <w:top w:val="none" w:sz="0" w:space="0" w:color="auto"/>
        <w:left w:val="none" w:sz="0" w:space="0" w:color="auto"/>
        <w:bottom w:val="none" w:sz="0" w:space="0" w:color="auto"/>
        <w:right w:val="none" w:sz="0" w:space="0" w:color="auto"/>
      </w:divBdr>
    </w:div>
    <w:div w:id="1597398930">
      <w:bodyDiv w:val="1"/>
      <w:marLeft w:val="0"/>
      <w:marRight w:val="0"/>
      <w:marTop w:val="0"/>
      <w:marBottom w:val="0"/>
      <w:divBdr>
        <w:top w:val="none" w:sz="0" w:space="0" w:color="auto"/>
        <w:left w:val="none" w:sz="0" w:space="0" w:color="auto"/>
        <w:bottom w:val="none" w:sz="0" w:space="0" w:color="auto"/>
        <w:right w:val="none" w:sz="0" w:space="0" w:color="auto"/>
      </w:divBdr>
    </w:div>
    <w:div w:id="1661081087">
      <w:bodyDiv w:val="1"/>
      <w:marLeft w:val="0"/>
      <w:marRight w:val="0"/>
      <w:marTop w:val="0"/>
      <w:marBottom w:val="0"/>
      <w:divBdr>
        <w:top w:val="none" w:sz="0" w:space="0" w:color="auto"/>
        <w:left w:val="none" w:sz="0" w:space="0" w:color="auto"/>
        <w:bottom w:val="none" w:sz="0" w:space="0" w:color="auto"/>
        <w:right w:val="none" w:sz="0" w:space="0" w:color="auto"/>
      </w:divBdr>
    </w:div>
    <w:div w:id="1663389931">
      <w:bodyDiv w:val="1"/>
      <w:marLeft w:val="0"/>
      <w:marRight w:val="0"/>
      <w:marTop w:val="0"/>
      <w:marBottom w:val="0"/>
      <w:divBdr>
        <w:top w:val="none" w:sz="0" w:space="0" w:color="auto"/>
        <w:left w:val="none" w:sz="0" w:space="0" w:color="auto"/>
        <w:bottom w:val="none" w:sz="0" w:space="0" w:color="auto"/>
        <w:right w:val="none" w:sz="0" w:space="0" w:color="auto"/>
      </w:divBdr>
    </w:div>
    <w:div w:id="1679505750">
      <w:bodyDiv w:val="1"/>
      <w:marLeft w:val="0"/>
      <w:marRight w:val="0"/>
      <w:marTop w:val="0"/>
      <w:marBottom w:val="0"/>
      <w:divBdr>
        <w:top w:val="none" w:sz="0" w:space="0" w:color="auto"/>
        <w:left w:val="none" w:sz="0" w:space="0" w:color="auto"/>
        <w:bottom w:val="none" w:sz="0" w:space="0" w:color="auto"/>
        <w:right w:val="none" w:sz="0" w:space="0" w:color="auto"/>
      </w:divBdr>
      <w:divsChild>
        <w:div w:id="721028254">
          <w:marLeft w:val="0"/>
          <w:marRight w:val="0"/>
          <w:marTop w:val="0"/>
          <w:marBottom w:val="0"/>
          <w:divBdr>
            <w:top w:val="none" w:sz="0" w:space="0" w:color="auto"/>
            <w:left w:val="none" w:sz="0" w:space="0" w:color="auto"/>
            <w:bottom w:val="none" w:sz="0" w:space="0" w:color="auto"/>
            <w:right w:val="none" w:sz="0" w:space="0" w:color="auto"/>
          </w:divBdr>
        </w:div>
        <w:div w:id="578179684">
          <w:marLeft w:val="0"/>
          <w:marRight w:val="0"/>
          <w:marTop w:val="0"/>
          <w:marBottom w:val="0"/>
          <w:divBdr>
            <w:top w:val="none" w:sz="0" w:space="0" w:color="auto"/>
            <w:left w:val="none" w:sz="0" w:space="0" w:color="auto"/>
            <w:bottom w:val="none" w:sz="0" w:space="0" w:color="auto"/>
            <w:right w:val="none" w:sz="0" w:space="0" w:color="auto"/>
          </w:divBdr>
        </w:div>
        <w:div w:id="1517117783">
          <w:marLeft w:val="0"/>
          <w:marRight w:val="0"/>
          <w:marTop w:val="0"/>
          <w:marBottom w:val="0"/>
          <w:divBdr>
            <w:top w:val="none" w:sz="0" w:space="0" w:color="auto"/>
            <w:left w:val="none" w:sz="0" w:space="0" w:color="auto"/>
            <w:bottom w:val="none" w:sz="0" w:space="0" w:color="auto"/>
            <w:right w:val="none" w:sz="0" w:space="0" w:color="auto"/>
          </w:divBdr>
        </w:div>
      </w:divsChild>
    </w:div>
    <w:div w:id="1710910826">
      <w:bodyDiv w:val="1"/>
      <w:marLeft w:val="0"/>
      <w:marRight w:val="0"/>
      <w:marTop w:val="0"/>
      <w:marBottom w:val="0"/>
      <w:divBdr>
        <w:top w:val="none" w:sz="0" w:space="0" w:color="auto"/>
        <w:left w:val="none" w:sz="0" w:space="0" w:color="auto"/>
        <w:bottom w:val="none" w:sz="0" w:space="0" w:color="auto"/>
        <w:right w:val="none" w:sz="0" w:space="0" w:color="auto"/>
      </w:divBdr>
      <w:divsChild>
        <w:div w:id="369644787">
          <w:marLeft w:val="0"/>
          <w:marRight w:val="0"/>
          <w:marTop w:val="0"/>
          <w:marBottom w:val="0"/>
          <w:divBdr>
            <w:top w:val="none" w:sz="0" w:space="0" w:color="auto"/>
            <w:left w:val="none" w:sz="0" w:space="0" w:color="auto"/>
            <w:bottom w:val="none" w:sz="0" w:space="0" w:color="auto"/>
            <w:right w:val="none" w:sz="0" w:space="0" w:color="auto"/>
          </w:divBdr>
        </w:div>
        <w:div w:id="20977746">
          <w:marLeft w:val="0"/>
          <w:marRight w:val="0"/>
          <w:marTop w:val="0"/>
          <w:marBottom w:val="0"/>
          <w:divBdr>
            <w:top w:val="none" w:sz="0" w:space="0" w:color="auto"/>
            <w:left w:val="none" w:sz="0" w:space="0" w:color="auto"/>
            <w:bottom w:val="none" w:sz="0" w:space="0" w:color="auto"/>
            <w:right w:val="none" w:sz="0" w:space="0" w:color="auto"/>
          </w:divBdr>
        </w:div>
        <w:div w:id="284586398">
          <w:marLeft w:val="0"/>
          <w:marRight w:val="0"/>
          <w:marTop w:val="0"/>
          <w:marBottom w:val="0"/>
          <w:divBdr>
            <w:top w:val="none" w:sz="0" w:space="0" w:color="auto"/>
            <w:left w:val="none" w:sz="0" w:space="0" w:color="auto"/>
            <w:bottom w:val="none" w:sz="0" w:space="0" w:color="auto"/>
            <w:right w:val="none" w:sz="0" w:space="0" w:color="auto"/>
          </w:divBdr>
        </w:div>
      </w:divsChild>
    </w:div>
    <w:div w:id="1728337019">
      <w:bodyDiv w:val="1"/>
      <w:marLeft w:val="0"/>
      <w:marRight w:val="0"/>
      <w:marTop w:val="0"/>
      <w:marBottom w:val="0"/>
      <w:divBdr>
        <w:top w:val="none" w:sz="0" w:space="0" w:color="auto"/>
        <w:left w:val="none" w:sz="0" w:space="0" w:color="auto"/>
        <w:bottom w:val="none" w:sz="0" w:space="0" w:color="auto"/>
        <w:right w:val="none" w:sz="0" w:space="0" w:color="auto"/>
      </w:divBdr>
      <w:divsChild>
        <w:div w:id="798307698">
          <w:marLeft w:val="0"/>
          <w:marRight w:val="0"/>
          <w:marTop w:val="0"/>
          <w:marBottom w:val="0"/>
          <w:divBdr>
            <w:top w:val="none" w:sz="0" w:space="0" w:color="auto"/>
            <w:left w:val="none" w:sz="0" w:space="0" w:color="auto"/>
            <w:bottom w:val="none" w:sz="0" w:space="0" w:color="auto"/>
            <w:right w:val="none" w:sz="0" w:space="0" w:color="auto"/>
          </w:divBdr>
        </w:div>
        <w:div w:id="1719627837">
          <w:marLeft w:val="0"/>
          <w:marRight w:val="0"/>
          <w:marTop w:val="0"/>
          <w:marBottom w:val="0"/>
          <w:divBdr>
            <w:top w:val="none" w:sz="0" w:space="0" w:color="auto"/>
            <w:left w:val="none" w:sz="0" w:space="0" w:color="auto"/>
            <w:bottom w:val="none" w:sz="0" w:space="0" w:color="auto"/>
            <w:right w:val="none" w:sz="0" w:space="0" w:color="auto"/>
          </w:divBdr>
        </w:div>
        <w:div w:id="37514837">
          <w:marLeft w:val="0"/>
          <w:marRight w:val="0"/>
          <w:marTop w:val="0"/>
          <w:marBottom w:val="0"/>
          <w:divBdr>
            <w:top w:val="none" w:sz="0" w:space="0" w:color="auto"/>
            <w:left w:val="none" w:sz="0" w:space="0" w:color="auto"/>
            <w:bottom w:val="none" w:sz="0" w:space="0" w:color="auto"/>
            <w:right w:val="none" w:sz="0" w:space="0" w:color="auto"/>
          </w:divBdr>
        </w:div>
      </w:divsChild>
    </w:div>
    <w:div w:id="1747148596">
      <w:bodyDiv w:val="1"/>
      <w:marLeft w:val="0"/>
      <w:marRight w:val="0"/>
      <w:marTop w:val="0"/>
      <w:marBottom w:val="0"/>
      <w:divBdr>
        <w:top w:val="none" w:sz="0" w:space="0" w:color="auto"/>
        <w:left w:val="none" w:sz="0" w:space="0" w:color="auto"/>
        <w:bottom w:val="none" w:sz="0" w:space="0" w:color="auto"/>
        <w:right w:val="none" w:sz="0" w:space="0" w:color="auto"/>
      </w:divBdr>
    </w:div>
    <w:div w:id="1841040642">
      <w:bodyDiv w:val="1"/>
      <w:marLeft w:val="0"/>
      <w:marRight w:val="0"/>
      <w:marTop w:val="0"/>
      <w:marBottom w:val="0"/>
      <w:divBdr>
        <w:top w:val="none" w:sz="0" w:space="0" w:color="auto"/>
        <w:left w:val="none" w:sz="0" w:space="0" w:color="auto"/>
        <w:bottom w:val="none" w:sz="0" w:space="0" w:color="auto"/>
        <w:right w:val="none" w:sz="0" w:space="0" w:color="auto"/>
      </w:divBdr>
    </w:div>
    <w:div w:id="1913616060">
      <w:bodyDiv w:val="1"/>
      <w:marLeft w:val="0"/>
      <w:marRight w:val="0"/>
      <w:marTop w:val="0"/>
      <w:marBottom w:val="0"/>
      <w:divBdr>
        <w:top w:val="none" w:sz="0" w:space="0" w:color="auto"/>
        <w:left w:val="none" w:sz="0" w:space="0" w:color="auto"/>
        <w:bottom w:val="none" w:sz="0" w:space="0" w:color="auto"/>
        <w:right w:val="none" w:sz="0" w:space="0" w:color="auto"/>
      </w:divBdr>
    </w:div>
    <w:div w:id="1918394949">
      <w:bodyDiv w:val="1"/>
      <w:marLeft w:val="0"/>
      <w:marRight w:val="0"/>
      <w:marTop w:val="0"/>
      <w:marBottom w:val="0"/>
      <w:divBdr>
        <w:top w:val="none" w:sz="0" w:space="0" w:color="auto"/>
        <w:left w:val="none" w:sz="0" w:space="0" w:color="auto"/>
        <w:bottom w:val="none" w:sz="0" w:space="0" w:color="auto"/>
        <w:right w:val="none" w:sz="0" w:space="0" w:color="auto"/>
      </w:divBdr>
    </w:div>
    <w:div w:id="1972779935">
      <w:bodyDiv w:val="1"/>
      <w:marLeft w:val="0"/>
      <w:marRight w:val="0"/>
      <w:marTop w:val="0"/>
      <w:marBottom w:val="0"/>
      <w:divBdr>
        <w:top w:val="none" w:sz="0" w:space="0" w:color="auto"/>
        <w:left w:val="none" w:sz="0" w:space="0" w:color="auto"/>
        <w:bottom w:val="none" w:sz="0" w:space="0" w:color="auto"/>
        <w:right w:val="none" w:sz="0" w:space="0" w:color="auto"/>
      </w:divBdr>
    </w:div>
    <w:div w:id="1998410730">
      <w:bodyDiv w:val="1"/>
      <w:marLeft w:val="0"/>
      <w:marRight w:val="0"/>
      <w:marTop w:val="0"/>
      <w:marBottom w:val="0"/>
      <w:divBdr>
        <w:top w:val="none" w:sz="0" w:space="0" w:color="auto"/>
        <w:left w:val="none" w:sz="0" w:space="0" w:color="auto"/>
        <w:bottom w:val="none" w:sz="0" w:space="0" w:color="auto"/>
        <w:right w:val="none" w:sz="0" w:space="0" w:color="auto"/>
      </w:divBdr>
    </w:div>
    <w:div w:id="2034526546">
      <w:bodyDiv w:val="1"/>
      <w:marLeft w:val="0"/>
      <w:marRight w:val="0"/>
      <w:marTop w:val="0"/>
      <w:marBottom w:val="0"/>
      <w:divBdr>
        <w:top w:val="none" w:sz="0" w:space="0" w:color="auto"/>
        <w:left w:val="none" w:sz="0" w:space="0" w:color="auto"/>
        <w:bottom w:val="none" w:sz="0" w:space="0" w:color="auto"/>
        <w:right w:val="none" w:sz="0" w:space="0" w:color="auto"/>
      </w:divBdr>
    </w:div>
    <w:div w:id="2035036649">
      <w:bodyDiv w:val="1"/>
      <w:marLeft w:val="0"/>
      <w:marRight w:val="0"/>
      <w:marTop w:val="0"/>
      <w:marBottom w:val="0"/>
      <w:divBdr>
        <w:top w:val="none" w:sz="0" w:space="0" w:color="auto"/>
        <w:left w:val="none" w:sz="0" w:space="0" w:color="auto"/>
        <w:bottom w:val="none" w:sz="0" w:space="0" w:color="auto"/>
        <w:right w:val="none" w:sz="0" w:space="0" w:color="auto"/>
      </w:divBdr>
    </w:div>
    <w:div w:id="2044745112">
      <w:bodyDiv w:val="1"/>
      <w:marLeft w:val="0"/>
      <w:marRight w:val="0"/>
      <w:marTop w:val="0"/>
      <w:marBottom w:val="0"/>
      <w:divBdr>
        <w:top w:val="none" w:sz="0" w:space="0" w:color="auto"/>
        <w:left w:val="none" w:sz="0" w:space="0" w:color="auto"/>
        <w:bottom w:val="none" w:sz="0" w:space="0" w:color="auto"/>
        <w:right w:val="none" w:sz="0" w:space="0" w:color="auto"/>
      </w:divBdr>
    </w:div>
    <w:div w:id="2101756598">
      <w:bodyDiv w:val="1"/>
      <w:marLeft w:val="0"/>
      <w:marRight w:val="0"/>
      <w:marTop w:val="0"/>
      <w:marBottom w:val="0"/>
      <w:divBdr>
        <w:top w:val="none" w:sz="0" w:space="0" w:color="auto"/>
        <w:left w:val="none" w:sz="0" w:space="0" w:color="auto"/>
        <w:bottom w:val="none" w:sz="0" w:space="0" w:color="auto"/>
        <w:right w:val="none" w:sz="0" w:space="0" w:color="auto"/>
      </w:divBdr>
    </w:div>
    <w:div w:id="2105109020">
      <w:bodyDiv w:val="1"/>
      <w:marLeft w:val="0"/>
      <w:marRight w:val="0"/>
      <w:marTop w:val="0"/>
      <w:marBottom w:val="0"/>
      <w:divBdr>
        <w:top w:val="none" w:sz="0" w:space="0" w:color="auto"/>
        <w:left w:val="none" w:sz="0" w:space="0" w:color="auto"/>
        <w:bottom w:val="none" w:sz="0" w:space="0" w:color="auto"/>
        <w:right w:val="none" w:sz="0" w:space="0" w:color="auto"/>
      </w:divBdr>
    </w:div>
    <w:div w:id="21247640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python.org/ftp/python/3.6.5/Python-3.6.5.tgz" TargetMode="External"/><Relationship Id="rId21" Type="http://schemas.openxmlformats.org/officeDocument/2006/relationships/image" Target="media/image8.png"/><Relationship Id="rId42" Type="http://schemas.openxmlformats.org/officeDocument/2006/relationships/image" Target="media/image29.png"/><Relationship Id="rId63" Type="http://schemas.openxmlformats.org/officeDocument/2006/relationships/image" Target="media/image49.png"/><Relationship Id="rId84" Type="http://schemas.openxmlformats.org/officeDocument/2006/relationships/hyperlink" Target="https://wdflbmt0794.wdf.sap.corp:30030" TargetMode="External"/><Relationship Id="rId138" Type="http://schemas.openxmlformats.org/officeDocument/2006/relationships/image" Target="media/image106.png"/><Relationship Id="rId159" Type="http://schemas.openxmlformats.org/officeDocument/2006/relationships/image" Target="media/image126.png"/><Relationship Id="rId170" Type="http://schemas.openxmlformats.org/officeDocument/2006/relationships/image" Target="media/image136.png"/><Relationship Id="rId107" Type="http://schemas.openxmlformats.org/officeDocument/2006/relationships/image" Target="media/image85.png"/><Relationship Id="rId11" Type="http://schemas.openxmlformats.org/officeDocument/2006/relationships/footer" Target="footer2.xml"/><Relationship Id="rId32" Type="http://schemas.openxmlformats.org/officeDocument/2006/relationships/image" Target="media/image19.png"/><Relationship Id="rId53" Type="http://schemas.openxmlformats.org/officeDocument/2006/relationships/image" Target="media/image40.png"/><Relationship Id="rId74" Type="http://schemas.openxmlformats.org/officeDocument/2006/relationships/image" Target="media/image60.png"/><Relationship Id="rId128" Type="http://schemas.openxmlformats.org/officeDocument/2006/relationships/hyperlink" Target="https://help.sap.com/viewer/0eec0d68141541d1b07893a39944924e/2.0.03/en-US/ee592e89dcce4480a99571a4ae7a702f.html" TargetMode="External"/><Relationship Id="rId149" Type="http://schemas.openxmlformats.org/officeDocument/2006/relationships/hyperlink" Target="https://www.sap.com/developer/topics/sap-hana-express.html" TargetMode="External"/><Relationship Id="rId5" Type="http://schemas.openxmlformats.org/officeDocument/2006/relationships/webSettings" Target="webSettings.xml"/><Relationship Id="rId95" Type="http://schemas.openxmlformats.org/officeDocument/2006/relationships/hyperlink" Target="https://registry.npmjs.org/" TargetMode="External"/><Relationship Id="rId160" Type="http://schemas.openxmlformats.org/officeDocument/2006/relationships/image" Target="media/image127.png"/><Relationship Id="rId181" Type="http://schemas.openxmlformats.org/officeDocument/2006/relationships/hyperlink" Target="https://www.sap.com/copyright" TargetMode="External"/><Relationship Id="rId22" Type="http://schemas.openxmlformats.org/officeDocument/2006/relationships/image" Target="media/image9.png"/><Relationship Id="rId43" Type="http://schemas.openxmlformats.org/officeDocument/2006/relationships/image" Target="media/image30.png"/><Relationship Id="rId64" Type="http://schemas.openxmlformats.org/officeDocument/2006/relationships/image" Target="media/image50.png"/><Relationship Id="rId118" Type="http://schemas.openxmlformats.org/officeDocument/2006/relationships/image" Target="media/image95.png"/><Relationship Id="rId139" Type="http://schemas.openxmlformats.org/officeDocument/2006/relationships/image" Target="media/image107.png"/><Relationship Id="rId85" Type="http://schemas.openxmlformats.org/officeDocument/2006/relationships/image" Target="media/image68.png"/><Relationship Id="rId150" Type="http://schemas.openxmlformats.org/officeDocument/2006/relationships/image" Target="media/image117.png"/><Relationship Id="rId171" Type="http://schemas.openxmlformats.org/officeDocument/2006/relationships/image" Target="media/image137.png"/><Relationship Id="rId12" Type="http://schemas.openxmlformats.org/officeDocument/2006/relationships/hyperlink" Target="https://github.com/alundesap/TechEd2018.DAT368" TargetMode="External"/><Relationship Id="rId33" Type="http://schemas.openxmlformats.org/officeDocument/2006/relationships/image" Target="media/image20.png"/><Relationship Id="rId108" Type="http://schemas.openxmlformats.org/officeDocument/2006/relationships/image" Target="media/image86.png"/><Relationship Id="rId129" Type="http://schemas.openxmlformats.org/officeDocument/2006/relationships/hyperlink" Target="https://help.sap.com/viewer/4505d0bdaf4948449b7f7379d24d0f0d/2.0.03/en-US/8732609bd5314b51a17d6a3cc09110c3.html" TargetMode="External"/><Relationship Id="rId54" Type="http://schemas.openxmlformats.org/officeDocument/2006/relationships/image" Target="media/image41.png"/><Relationship Id="rId75" Type="http://schemas.openxmlformats.org/officeDocument/2006/relationships/image" Target="media/image61.png"/><Relationship Id="rId96" Type="http://schemas.openxmlformats.org/officeDocument/2006/relationships/image" Target="media/image74.png"/><Relationship Id="rId140" Type="http://schemas.openxmlformats.org/officeDocument/2006/relationships/image" Target="media/image108.png"/><Relationship Id="rId161" Type="http://schemas.openxmlformats.org/officeDocument/2006/relationships/image" Target="media/image128.png"/><Relationship Id="rId182" Type="http://schemas.openxmlformats.org/officeDocument/2006/relationships/image" Target="media/image143.jpg"/><Relationship Id="rId6" Type="http://schemas.openxmlformats.org/officeDocument/2006/relationships/footnotes" Target="footnotes.xml"/><Relationship Id="rId23" Type="http://schemas.openxmlformats.org/officeDocument/2006/relationships/image" Target="media/image10.png"/><Relationship Id="rId119" Type="http://schemas.openxmlformats.org/officeDocument/2006/relationships/image" Target="media/image96.png"/><Relationship Id="rId44" Type="http://schemas.openxmlformats.org/officeDocument/2006/relationships/image" Target="media/image31.png"/><Relationship Id="rId65" Type="http://schemas.openxmlformats.org/officeDocument/2006/relationships/image" Target="media/image51.png"/><Relationship Id="rId86" Type="http://schemas.openxmlformats.org/officeDocument/2006/relationships/image" Target="media/image69.png"/><Relationship Id="rId130" Type="http://schemas.openxmlformats.org/officeDocument/2006/relationships/hyperlink" Target="https://help.sap.com/viewer/4505d0bdaf4948449b7f7379d24d0f0d/2.0.03/en-US/8732609bd5314b51a17d6a3cc09110c3.html" TargetMode="External"/><Relationship Id="rId151" Type="http://schemas.openxmlformats.org/officeDocument/2006/relationships/image" Target="media/image118.png"/><Relationship Id="rId172" Type="http://schemas.openxmlformats.org/officeDocument/2006/relationships/image" Target="media/image138.png"/><Relationship Id="rId13" Type="http://schemas.openxmlformats.org/officeDocument/2006/relationships/hyperlink" Target="https://github.com/alundesap/TechEd2018.DAT368/raw/docs/DAT368_Exercises.docx" TargetMode="External"/><Relationship Id="rId18" Type="http://schemas.openxmlformats.org/officeDocument/2006/relationships/image" Target="media/image5.png"/><Relationship Id="rId39" Type="http://schemas.openxmlformats.org/officeDocument/2006/relationships/image" Target="media/image26.png"/><Relationship Id="rId109" Type="http://schemas.openxmlformats.org/officeDocument/2006/relationships/image" Target="media/image87.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2.png"/><Relationship Id="rId97" Type="http://schemas.openxmlformats.org/officeDocument/2006/relationships/image" Target="media/image75.png"/><Relationship Id="rId104" Type="http://schemas.openxmlformats.org/officeDocument/2006/relationships/image" Target="media/image82.png"/><Relationship Id="rId120" Type="http://schemas.openxmlformats.org/officeDocument/2006/relationships/image" Target="media/image97.png"/><Relationship Id="rId125" Type="http://schemas.openxmlformats.org/officeDocument/2006/relationships/hyperlink" Target="https://launchpad.support.sap.com/" TargetMode="External"/><Relationship Id="rId141" Type="http://schemas.openxmlformats.org/officeDocument/2006/relationships/image" Target="media/image109.png"/><Relationship Id="rId146" Type="http://schemas.openxmlformats.org/officeDocument/2006/relationships/image" Target="media/image114.png"/><Relationship Id="rId167" Type="http://schemas.openxmlformats.org/officeDocument/2006/relationships/image" Target="media/image133.png"/><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hyperlink" Target="https://npm.sap.com/" TargetMode="External"/><Relationship Id="rId162" Type="http://schemas.openxmlformats.org/officeDocument/2006/relationships/image" Target="media/image129.png"/><Relationship Id="rId183" Type="http://schemas.openxmlformats.org/officeDocument/2006/relationships/header" Target="header3.xml"/><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2.png"/><Relationship Id="rId87" Type="http://schemas.openxmlformats.org/officeDocument/2006/relationships/image" Target="media/image70.png"/><Relationship Id="rId110" Type="http://schemas.openxmlformats.org/officeDocument/2006/relationships/image" Target="media/image88.png"/><Relationship Id="rId115" Type="http://schemas.openxmlformats.org/officeDocument/2006/relationships/image" Target="media/image93.png"/><Relationship Id="rId131" Type="http://schemas.openxmlformats.org/officeDocument/2006/relationships/hyperlink" Target="https://help.sap.com/viewer/4505d0bdaf4948449b7f7379d24d0f0d/2.0.03/en-US/8732609bd5314b51a17d6a3cc09110c3.html" TargetMode="External"/><Relationship Id="rId136" Type="http://schemas.openxmlformats.org/officeDocument/2006/relationships/hyperlink" Target="https://pypi.org/" TargetMode="External"/><Relationship Id="rId157" Type="http://schemas.openxmlformats.org/officeDocument/2006/relationships/image" Target="media/image124.png"/><Relationship Id="rId178" Type="http://schemas.openxmlformats.org/officeDocument/2006/relationships/hyperlink" Target="https://help.sap.com/viewer/4505d0bdaf4948449b7f7379d24d0f0d/2.0.03/en-US/8732609bd5314b51a17d6a3cc09110c3.html" TargetMode="External"/><Relationship Id="rId61" Type="http://schemas.openxmlformats.org/officeDocument/2006/relationships/image" Target="media/image47.png"/><Relationship Id="rId82" Type="http://schemas.openxmlformats.org/officeDocument/2006/relationships/hyperlink" Target="https://wdflbmt0794.wdf.sap.corp:30030" TargetMode="External"/><Relationship Id="rId152" Type="http://schemas.openxmlformats.org/officeDocument/2006/relationships/image" Target="media/image119.png"/><Relationship Id="rId173" Type="http://schemas.openxmlformats.org/officeDocument/2006/relationships/image" Target="media/image139.png"/><Relationship Id="rId19" Type="http://schemas.openxmlformats.org/officeDocument/2006/relationships/image" Target="media/image6.png"/><Relationship Id="rId14" Type="http://schemas.openxmlformats.org/officeDocument/2006/relationships/hyperlink" Target="https://github.com/alundesap/TechEd2018.DAT368/raw/docs/DAT368_withnotes.pptx" TargetMode="External"/><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3.png"/><Relationship Id="rId100" Type="http://schemas.openxmlformats.org/officeDocument/2006/relationships/image" Target="media/image78.png"/><Relationship Id="rId105" Type="http://schemas.openxmlformats.org/officeDocument/2006/relationships/image" Target="media/image83.png"/><Relationship Id="rId126" Type="http://schemas.openxmlformats.org/officeDocument/2006/relationships/hyperlink" Target="https://help.sap.com/viewer/4505d0bdaf4948449b7f7379d24d0f0d/2.0.03/en-US/842824f04d654ceeaf5168da663a65ce.html" TargetMode="External"/><Relationship Id="rId147" Type="http://schemas.openxmlformats.org/officeDocument/2006/relationships/image" Target="media/image115.png"/><Relationship Id="rId168" Type="http://schemas.openxmlformats.org/officeDocument/2006/relationships/image" Target="media/image134.png"/><Relationship Id="rId8" Type="http://schemas.openxmlformats.org/officeDocument/2006/relationships/header" Target="header1.xml"/><Relationship Id="rId51" Type="http://schemas.openxmlformats.org/officeDocument/2006/relationships/image" Target="media/image38.png"/><Relationship Id="rId72" Type="http://schemas.openxmlformats.org/officeDocument/2006/relationships/image" Target="media/image58.png"/><Relationship Id="rId93" Type="http://schemas.openxmlformats.org/officeDocument/2006/relationships/hyperlink" Target="https://registry.npmjs.org/" TargetMode="External"/><Relationship Id="rId98" Type="http://schemas.openxmlformats.org/officeDocument/2006/relationships/image" Target="media/image76.png"/><Relationship Id="rId121" Type="http://schemas.openxmlformats.org/officeDocument/2006/relationships/image" Target="media/image98.png"/><Relationship Id="rId142" Type="http://schemas.openxmlformats.org/officeDocument/2006/relationships/image" Target="media/image110.png"/><Relationship Id="rId163" Type="http://schemas.openxmlformats.org/officeDocument/2006/relationships/image" Target="media/image130.png"/><Relationship Id="rId184" Type="http://schemas.openxmlformats.org/officeDocument/2006/relationships/footer" Target="footer3.xml"/><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3.png"/><Relationship Id="rId116" Type="http://schemas.openxmlformats.org/officeDocument/2006/relationships/image" Target="media/image94.png"/><Relationship Id="rId137" Type="http://schemas.openxmlformats.org/officeDocument/2006/relationships/image" Target="media/image105.png"/><Relationship Id="rId158" Type="http://schemas.openxmlformats.org/officeDocument/2006/relationships/image" Target="media/image125.png"/><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image" Target="media/image48.png"/><Relationship Id="rId83" Type="http://schemas.openxmlformats.org/officeDocument/2006/relationships/image" Target="media/image67.png"/><Relationship Id="rId88" Type="http://schemas.openxmlformats.org/officeDocument/2006/relationships/image" Target="media/image71.png"/><Relationship Id="rId111" Type="http://schemas.openxmlformats.org/officeDocument/2006/relationships/image" Target="media/image89.png"/><Relationship Id="rId132" Type="http://schemas.openxmlformats.org/officeDocument/2006/relationships/hyperlink" Target="https://www.elastic.co/elk-stack" TargetMode="External"/><Relationship Id="rId153" Type="http://schemas.openxmlformats.org/officeDocument/2006/relationships/image" Target="media/image120.png"/><Relationship Id="rId174" Type="http://schemas.openxmlformats.org/officeDocument/2006/relationships/image" Target="media/image140.png"/><Relationship Id="rId179" Type="http://schemas.openxmlformats.org/officeDocument/2006/relationships/hyperlink" Target="https://help.sap.com/viewer/4505d0bdaf4948449b7f7379d24d0f0d/2.0.03/en-US/8732609bd5314b51a17d6a3cc09110c3.html" TargetMode="External"/><Relationship Id="rId15" Type="http://schemas.openxmlformats.org/officeDocument/2006/relationships/image" Target="media/image2.png"/><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image" Target="media/image84.png"/><Relationship Id="rId127" Type="http://schemas.openxmlformats.org/officeDocument/2006/relationships/hyperlink" Target="https://help.sap.com/viewer/4505d0bdaf4948449b7f7379d24d0f0d/2.0.03/en-US/8732609bd5314b51a17d6a3cc09110c3.html" TargetMode="External"/><Relationship Id="rId10" Type="http://schemas.openxmlformats.org/officeDocument/2006/relationships/header" Target="header2.xml"/><Relationship Id="rId31" Type="http://schemas.openxmlformats.org/officeDocument/2006/relationships/image" Target="media/image18.png"/><Relationship Id="rId52" Type="http://schemas.openxmlformats.org/officeDocument/2006/relationships/image" Target="media/image39.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hyperlink" Target="https://npm.sap.com/" TargetMode="External"/><Relationship Id="rId99" Type="http://schemas.openxmlformats.org/officeDocument/2006/relationships/image" Target="media/image77.png"/><Relationship Id="rId101" Type="http://schemas.openxmlformats.org/officeDocument/2006/relationships/image" Target="media/image79.png"/><Relationship Id="rId122" Type="http://schemas.openxmlformats.org/officeDocument/2006/relationships/image" Target="media/image99.png"/><Relationship Id="rId143" Type="http://schemas.openxmlformats.org/officeDocument/2006/relationships/image" Target="media/image111.png"/><Relationship Id="rId148" Type="http://schemas.openxmlformats.org/officeDocument/2006/relationships/image" Target="media/image116.png"/><Relationship Id="rId164" Type="http://schemas.openxmlformats.org/officeDocument/2006/relationships/image" Target="media/image131.png"/><Relationship Id="rId169" Type="http://schemas.openxmlformats.org/officeDocument/2006/relationships/image" Target="media/image135.png"/><Relationship Id="rId18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hyperlink" Target="https://www.sap.com/copyright" TargetMode="External"/><Relationship Id="rId26" Type="http://schemas.openxmlformats.org/officeDocument/2006/relationships/image" Target="media/image13.png"/><Relationship Id="rId47" Type="http://schemas.openxmlformats.org/officeDocument/2006/relationships/image" Target="media/image34.png"/><Relationship Id="rId68" Type="http://schemas.openxmlformats.org/officeDocument/2006/relationships/image" Target="media/image54.png"/><Relationship Id="rId89" Type="http://schemas.openxmlformats.org/officeDocument/2006/relationships/image" Target="media/image72.png"/><Relationship Id="rId112" Type="http://schemas.openxmlformats.org/officeDocument/2006/relationships/image" Target="media/image90.png"/><Relationship Id="rId133" Type="http://schemas.openxmlformats.org/officeDocument/2006/relationships/image" Target="media/image102.png"/><Relationship Id="rId154" Type="http://schemas.openxmlformats.org/officeDocument/2006/relationships/image" Target="media/image121.png"/><Relationship Id="rId175" Type="http://schemas.openxmlformats.org/officeDocument/2006/relationships/image" Target="media/image141.png"/><Relationship Id="rId16" Type="http://schemas.openxmlformats.org/officeDocument/2006/relationships/image" Target="media/image3.png"/><Relationship Id="rId37" Type="http://schemas.openxmlformats.org/officeDocument/2006/relationships/image" Target="media/image24.png"/><Relationship Id="rId58" Type="http://schemas.openxmlformats.org/officeDocument/2006/relationships/hyperlink" Target="https://wdflbmt0794.wdf.sap.corp:51027" TargetMode="External"/><Relationship Id="rId79" Type="http://schemas.openxmlformats.org/officeDocument/2006/relationships/image" Target="media/image65.png"/><Relationship Id="rId102" Type="http://schemas.openxmlformats.org/officeDocument/2006/relationships/image" Target="media/image80.png"/><Relationship Id="rId123" Type="http://schemas.openxmlformats.org/officeDocument/2006/relationships/image" Target="media/image100.png"/><Relationship Id="rId144" Type="http://schemas.openxmlformats.org/officeDocument/2006/relationships/image" Target="media/image112.png"/><Relationship Id="rId90" Type="http://schemas.openxmlformats.org/officeDocument/2006/relationships/image" Target="media/image73.png"/><Relationship Id="rId165" Type="http://schemas.openxmlformats.org/officeDocument/2006/relationships/hyperlink" Target="mailto:primaryuser01@gmail.com" TargetMode="External"/><Relationship Id="rId186" Type="http://schemas.microsoft.com/office/2011/relationships/people" Target="people.xml"/><Relationship Id="rId27" Type="http://schemas.openxmlformats.org/officeDocument/2006/relationships/image" Target="media/image14.png"/><Relationship Id="rId48" Type="http://schemas.openxmlformats.org/officeDocument/2006/relationships/image" Target="media/image35.png"/><Relationship Id="rId69" Type="http://schemas.openxmlformats.org/officeDocument/2006/relationships/image" Target="media/image55.png"/><Relationship Id="rId113" Type="http://schemas.openxmlformats.org/officeDocument/2006/relationships/image" Target="media/image91.png"/><Relationship Id="rId134" Type="http://schemas.openxmlformats.org/officeDocument/2006/relationships/image" Target="media/image103.png"/><Relationship Id="rId80" Type="http://schemas.openxmlformats.org/officeDocument/2006/relationships/image" Target="media/image66.png"/><Relationship Id="rId155" Type="http://schemas.openxmlformats.org/officeDocument/2006/relationships/image" Target="media/image122.png"/><Relationship Id="rId176" Type="http://schemas.openxmlformats.org/officeDocument/2006/relationships/image" Target="media/image142.png"/><Relationship Id="rId17" Type="http://schemas.openxmlformats.org/officeDocument/2006/relationships/image" Target="media/image4.png"/><Relationship Id="rId38" Type="http://schemas.openxmlformats.org/officeDocument/2006/relationships/image" Target="media/image25.png"/><Relationship Id="rId59" Type="http://schemas.openxmlformats.org/officeDocument/2006/relationships/image" Target="media/image45.png"/><Relationship Id="rId103" Type="http://schemas.openxmlformats.org/officeDocument/2006/relationships/image" Target="media/image81.png"/><Relationship Id="rId124" Type="http://schemas.openxmlformats.org/officeDocument/2006/relationships/image" Target="media/image101.png"/><Relationship Id="rId70" Type="http://schemas.openxmlformats.org/officeDocument/2006/relationships/image" Target="media/image56.png"/><Relationship Id="rId91" Type="http://schemas.openxmlformats.org/officeDocument/2006/relationships/hyperlink" Target="https://tools.hana.ondemand.com/" TargetMode="External"/><Relationship Id="rId145" Type="http://schemas.openxmlformats.org/officeDocument/2006/relationships/image" Target="media/image113.png"/><Relationship Id="rId166" Type="http://schemas.openxmlformats.org/officeDocument/2006/relationships/image" Target="media/image132.png"/><Relationship Id="rId187" Type="http://schemas.openxmlformats.org/officeDocument/2006/relationships/theme" Target="theme/theme1.xml"/><Relationship Id="rId1" Type="http://schemas.openxmlformats.org/officeDocument/2006/relationships/customXml" Target="../customXml/item1.xml"/><Relationship Id="rId28" Type="http://schemas.openxmlformats.org/officeDocument/2006/relationships/image" Target="media/image15.png"/><Relationship Id="rId49" Type="http://schemas.openxmlformats.org/officeDocument/2006/relationships/image" Target="media/image36.png"/><Relationship Id="rId114" Type="http://schemas.openxmlformats.org/officeDocument/2006/relationships/image" Target="media/image92.png"/><Relationship Id="rId60" Type="http://schemas.openxmlformats.org/officeDocument/2006/relationships/image" Target="media/image46.png"/><Relationship Id="rId81" Type="http://schemas.openxmlformats.org/officeDocument/2006/relationships/hyperlink" Target="https://wdflbmt0794.wdf.sap.corp:30030/v2/info" TargetMode="External"/><Relationship Id="rId135" Type="http://schemas.openxmlformats.org/officeDocument/2006/relationships/image" Target="media/image104.png"/><Relationship Id="rId156" Type="http://schemas.openxmlformats.org/officeDocument/2006/relationships/image" Target="media/image123.png"/><Relationship Id="rId177" Type="http://schemas.openxmlformats.org/officeDocument/2006/relationships/hyperlink" Target="https://help.sap.com/viewer/4505d0bdaf4948449b7f7379d24d0f0d/2.0.03/en-US/8732609bd5314b51a17d6a3cc09110c3.html" TargetMode="External"/></Relationships>
</file>

<file path=word/_rels/footer2.xml.rels><?xml version="1.0" encoding="UTF-8" standalone="yes"?>
<Relationships xmlns="http://schemas.openxmlformats.org/package/2006/relationships"><Relationship Id="rId1" Type="http://schemas.openxmlformats.org/officeDocument/2006/relationships/image" Target="media/image1.png"/></Relationships>
</file>

<file path=word/_rels/footer3.xml.rels><?xml version="1.0" encoding="UTF-8" standalone="yes"?>
<Relationships xmlns="http://schemas.openxmlformats.org/package/2006/relationships"><Relationship Id="rId3" Type="http://schemas.openxmlformats.org/officeDocument/2006/relationships/image" Target="media/image144.png"/><Relationship Id="rId2" Type="http://schemas.openxmlformats.org/officeDocument/2006/relationships/hyperlink" Target="http://www.sap.com/corporate-en/legal/copyright/index.epx" TargetMode="External"/><Relationship Id="rId1" Type="http://schemas.openxmlformats.org/officeDocument/2006/relationships/hyperlink" Target="http://www.sap.com/corporate-en/legal/copyright/index.epx"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i809764\Documents\TechEd\2018\SAP_TechEd_2018_HandsOn.dotx" TargetMode="External"/></Relationships>
</file>

<file path=word/theme/theme1.xml><?xml version="1.0" encoding="utf-8"?>
<a:theme xmlns:a="http://schemas.openxmlformats.org/drawingml/2006/main" name="Office Theme">
  <a:themeElements>
    <a:clrScheme name="SAP_colors_2017">
      <a:dk1>
        <a:srgbClr val="000000"/>
      </a:dk1>
      <a:lt1>
        <a:srgbClr val="FFFFFF"/>
      </a:lt1>
      <a:dk2>
        <a:srgbClr val="CCCCCC"/>
      </a:dk2>
      <a:lt2>
        <a:srgbClr val="999999"/>
      </a:lt2>
      <a:accent1>
        <a:srgbClr val="F0AB00"/>
      </a:accent1>
      <a:accent2>
        <a:srgbClr val="666666"/>
      </a:accent2>
      <a:accent3>
        <a:srgbClr val="008FD3"/>
      </a:accent3>
      <a:accent4>
        <a:srgbClr val="4FB81C"/>
      </a:accent4>
      <a:accent5>
        <a:srgbClr val="E35500"/>
      </a:accent5>
      <a:accent6>
        <a:srgbClr val="970A82"/>
      </a:accent6>
      <a:hlink>
        <a:srgbClr val="008FD3"/>
      </a:hlink>
      <a:folHlink>
        <a:srgbClr val="008FD3"/>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E5C0FBE-A04A-FD47-82A8-110C22F096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C:\Users\i809764\Documents\TechEd\2018\SAP_TechEd_2018_HandsOn.dotx</Template>
  <TotalTime>3</TotalTime>
  <Pages>53</Pages>
  <Words>7236</Words>
  <Characters>41247</Characters>
  <Application>Microsoft Office Word</Application>
  <DocSecurity>0</DocSecurity>
  <Lines>343</Lines>
  <Paragraphs>96</Paragraphs>
  <ScaleCrop>false</ScaleCrop>
  <HeadingPairs>
    <vt:vector size="2" baseType="variant">
      <vt:variant>
        <vt:lpstr>Title</vt:lpstr>
      </vt:variant>
      <vt:variant>
        <vt:i4>1</vt:i4>
      </vt:variant>
    </vt:vector>
  </HeadingPairs>
  <TitlesOfParts>
    <vt:vector size="1" baseType="lpstr">
      <vt:lpstr>DAT368 - Python Wrangling for SAP HANA Application Developers</vt:lpstr>
    </vt:vector>
  </TitlesOfParts>
  <Manager/>
  <Company>SAP</Company>
  <LinksUpToDate>false</LinksUpToDate>
  <CharactersWithSpaces>48387</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DAT368 - Python Wrangling for SAP HANA Application Developers</dc:title>
  <dc:subject/>
  <dc:creator>Andrew Lunde</dc:creator>
  <cp:keywords/>
  <dc:description/>
  <cp:lastModifiedBy>Lunde, Andrew</cp:lastModifiedBy>
  <cp:revision>3</cp:revision>
  <cp:lastPrinted>2016-12-16T09:28:00Z</cp:lastPrinted>
  <dcterms:created xsi:type="dcterms:W3CDTF">2018-10-04T16:42:00Z</dcterms:created>
  <dcterms:modified xsi:type="dcterms:W3CDTF">2018-10-04T16:45:00Z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1924959110</vt:i4>
  </property>
  <property fmtid="{D5CDD505-2E9C-101B-9397-08002B2CF9AE}" pid="3" name="_NewReviewCycle">
    <vt:lpwstr/>
  </property>
  <property fmtid="{D5CDD505-2E9C-101B-9397-08002B2CF9AE}" pid="4" name="_EmailSubject">
    <vt:lpwstr/>
  </property>
  <property fmtid="{D5CDD505-2E9C-101B-9397-08002B2CF9AE}" pid="5" name="_AuthorEmail">
    <vt:lpwstr>thomas.jung@sap.com</vt:lpwstr>
  </property>
  <property fmtid="{D5CDD505-2E9C-101B-9397-08002B2CF9AE}" pid="6" name="_AuthorEmailDisplayName">
    <vt:lpwstr>Jung, Thomas</vt:lpwstr>
  </property>
  <property fmtid="{D5CDD505-2E9C-101B-9397-08002B2CF9AE}" pid="7" name="_ReviewingToolsShownOnce">
    <vt:lpwstr/>
  </property>
  <property fmtid="{D5CDD505-2E9C-101B-9397-08002B2CF9AE}" pid="8" name="HRTT_PORT">
    <vt:lpwstr>51018</vt:lpwstr>
  </property>
  <property fmtid="{D5CDD505-2E9C-101B-9397-08002B2CF9AE}" pid="9" name="HOSTNAME">
    <vt:lpwstr>wdflbmt0794.wdf.sap.corp</vt:lpwstr>
  </property>
  <property fmtid="{D5CDD505-2E9C-101B-9397-08002B2CF9AE}" pid="10" name="WEB_IDE_PORT">
    <vt:lpwstr>53075</vt:lpwstr>
  </property>
  <property fmtid="{D5CDD505-2E9C-101B-9397-08002B2CF9AE}" pid="11" name="XSA_PORT">
    <vt:lpwstr>30030</vt:lpwstr>
  </property>
  <property fmtid="{D5CDD505-2E9C-101B-9397-08002B2CF9AE}" pid="12" name="SYSTEM_NUMBER">
    <vt:lpwstr>00</vt:lpwstr>
  </property>
  <property fmtid="{D5CDD505-2E9C-101B-9397-08002B2CF9AE}" pid="13" name="XSA_ORG">
    <vt:lpwstr>TECHED</vt:lpwstr>
  </property>
  <property fmtid="{D5CDD505-2E9C-101B-9397-08002B2CF9AE}" pid="14" name="XSA_SPACE">
    <vt:lpwstr>DEV</vt:lpwstr>
  </property>
  <property fmtid="{D5CDD505-2E9C-101B-9397-08002B2CF9AE}" pid="15" name="WORKSHOP_USER">
    <vt:lpwstr>DAT260</vt:lpwstr>
  </property>
  <property fmtid="{D5CDD505-2E9C-101B-9397-08002B2CF9AE}" pid="16" name="PASSWORD">
    <vt:lpwstr>WelcomeSAP2018</vt:lpwstr>
  </property>
  <property fmtid="{D5CDD505-2E9C-101B-9397-08002B2CF9AE}" pid="17" name="TEMPLATE_URL_BASE">
    <vt:lpwstr>https://github.com/jungsap/TechEd2018.DAT260/blob/snippets/</vt:lpwstr>
  </property>
</Properties>
</file>